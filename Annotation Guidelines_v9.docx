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Override PartName="/word/commentsExtended.xml" ContentType="application/vnd.openxmlformats-officedocument.wordprocessingml.commentsExtended+xml"/>
  <Override PartName="/word/people.xml" ContentType="application/vnd.openxmlformats-officedocument.wordprocessingml.peop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E7E1475" w14:textId="77777777" w:rsidR="00D5092A" w:rsidRPr="00CC64E7" w:rsidRDefault="00D5092A" w:rsidP="00D5092A">
      <w:pPr>
        <w:spacing w:after="14" w:line="240" w:lineRule="auto"/>
        <w:jc w:val="center"/>
        <w:rPr>
          <w:b/>
          <w:caps/>
          <w:sz w:val="28"/>
          <w:szCs w:val="28"/>
        </w:rPr>
      </w:pPr>
      <w:r w:rsidRPr="00CC64E7">
        <w:rPr>
          <w:b/>
          <w:caps/>
          <w:sz w:val="28"/>
          <w:szCs w:val="28"/>
        </w:rPr>
        <w:t>ANNOTATION GUIDELINES</w:t>
      </w:r>
    </w:p>
    <w:p w14:paraId="05E39543" w14:textId="77777777" w:rsidR="003B3B9E" w:rsidRDefault="67697C8E" w:rsidP="67697C8E">
      <w:pPr>
        <w:spacing w:after="14" w:line="240" w:lineRule="auto"/>
        <w:jc w:val="center"/>
        <w:rPr>
          <w:b/>
          <w:bCs/>
          <w:caps/>
          <w:sz w:val="28"/>
          <w:szCs w:val="28"/>
        </w:rPr>
      </w:pPr>
      <w:r w:rsidRPr="67697C8E">
        <w:rPr>
          <w:b/>
          <w:bCs/>
          <w:caps/>
          <w:sz w:val="28"/>
          <w:szCs w:val="28"/>
        </w:rPr>
        <w:t>UMLS Entity: RadiOTHERAPY</w:t>
      </w:r>
    </w:p>
    <w:p w14:paraId="76CE0B0C" w14:textId="77777777" w:rsidR="00E60ADF" w:rsidRDefault="00E60ADF" w:rsidP="00D5092A">
      <w:pPr>
        <w:spacing w:after="14" w:line="240" w:lineRule="auto"/>
        <w:jc w:val="center"/>
        <w:rPr>
          <w:b/>
          <w:caps/>
          <w:sz w:val="28"/>
          <w:szCs w:val="28"/>
        </w:rPr>
      </w:pPr>
    </w:p>
    <w:p w14:paraId="598AD42D" w14:textId="4D64CF1A" w:rsidR="00E60ADF" w:rsidRPr="00CC64E7" w:rsidRDefault="00E60ADF" w:rsidP="00D5092A">
      <w:pPr>
        <w:spacing w:after="14" w:line="240" w:lineRule="auto"/>
        <w:jc w:val="center"/>
        <w:rPr>
          <w:b/>
          <w:caps/>
          <w:sz w:val="28"/>
          <w:szCs w:val="28"/>
        </w:rPr>
      </w:pPr>
      <w:r>
        <w:rPr>
          <w:b/>
          <w:caps/>
          <w:sz w:val="28"/>
          <w:szCs w:val="28"/>
        </w:rPr>
        <w:t>*** CONFIDENTIAL AND PRIVILIGED ***</w:t>
      </w:r>
    </w:p>
    <w:p w14:paraId="06E1ED21" w14:textId="77777777" w:rsidR="00D52917" w:rsidRPr="00AB0A01" w:rsidRDefault="00D52917" w:rsidP="00D52917">
      <w:pPr>
        <w:spacing w:after="14" w:line="240" w:lineRule="auto"/>
        <w:rPr>
          <w:b/>
        </w:rPr>
      </w:pPr>
    </w:p>
    <w:p w14:paraId="32AEF818" w14:textId="77777777" w:rsidR="00CC64E7" w:rsidRDefault="00CC64E7"/>
    <w:sdt>
      <w:sdtPr>
        <w:rPr>
          <w:rFonts w:asciiTheme="minorHAnsi" w:eastAsiaTheme="minorHAnsi" w:hAnsiTheme="minorHAnsi" w:cstheme="minorBidi"/>
          <w:color w:val="auto"/>
          <w:sz w:val="22"/>
          <w:szCs w:val="22"/>
        </w:rPr>
        <w:id w:val="-1383867795"/>
        <w:docPartObj>
          <w:docPartGallery w:val="Table of Contents"/>
          <w:docPartUnique/>
        </w:docPartObj>
      </w:sdtPr>
      <w:sdtEndPr>
        <w:rPr>
          <w:b/>
          <w:bCs/>
          <w:noProof/>
        </w:rPr>
      </w:sdtEndPr>
      <w:sdtContent>
        <w:p w14:paraId="790169C3" w14:textId="6B91E318" w:rsidR="00CC64E7" w:rsidRDefault="00CC64E7">
          <w:pPr>
            <w:pStyle w:val="TOCHeading"/>
          </w:pPr>
          <w:r>
            <w:t>Table of Contents</w:t>
          </w:r>
        </w:p>
        <w:p w14:paraId="14F607BA" w14:textId="77777777" w:rsidR="002D5F26" w:rsidRDefault="00CC64E7">
          <w:pPr>
            <w:pStyle w:val="TOC1"/>
            <w:tabs>
              <w:tab w:val="left" w:pos="440"/>
              <w:tab w:val="right" w:leader="dot" w:pos="9350"/>
            </w:tabs>
            <w:rPr>
              <w:rFonts w:eastAsiaTheme="minorEastAsia"/>
              <w:noProof/>
            </w:rPr>
          </w:pPr>
          <w:r>
            <w:rPr>
              <w:b/>
              <w:bCs/>
              <w:noProof/>
            </w:rPr>
            <w:fldChar w:fldCharType="begin"/>
          </w:r>
          <w:r>
            <w:rPr>
              <w:b/>
              <w:bCs/>
              <w:noProof/>
            </w:rPr>
            <w:instrText xml:space="preserve"> TOC \o "1-3" \h \z \u </w:instrText>
          </w:r>
          <w:r>
            <w:rPr>
              <w:b/>
              <w:bCs/>
              <w:noProof/>
            </w:rPr>
            <w:fldChar w:fldCharType="separate"/>
          </w:r>
          <w:hyperlink w:anchor="_Toc22033462" w:history="1">
            <w:r w:rsidR="002D5F26" w:rsidRPr="00B760CD">
              <w:rPr>
                <w:rStyle w:val="Hyperlink"/>
                <w:noProof/>
              </w:rPr>
              <w:t>1.</w:t>
            </w:r>
            <w:r w:rsidR="002D5F26">
              <w:rPr>
                <w:rFonts w:eastAsiaTheme="minorEastAsia"/>
                <w:noProof/>
              </w:rPr>
              <w:tab/>
            </w:r>
            <w:r w:rsidR="002D5F26" w:rsidRPr="00B760CD">
              <w:rPr>
                <w:rStyle w:val="Hyperlink"/>
                <w:noProof/>
              </w:rPr>
              <w:t>General guidelines</w:t>
            </w:r>
            <w:r w:rsidR="002D5F26">
              <w:rPr>
                <w:noProof/>
                <w:webHidden/>
              </w:rPr>
              <w:tab/>
            </w:r>
            <w:r w:rsidR="002D5F26">
              <w:rPr>
                <w:noProof/>
                <w:webHidden/>
              </w:rPr>
              <w:fldChar w:fldCharType="begin"/>
            </w:r>
            <w:r w:rsidR="002D5F26">
              <w:rPr>
                <w:noProof/>
                <w:webHidden/>
              </w:rPr>
              <w:instrText xml:space="preserve"> PAGEREF _Toc22033462 \h </w:instrText>
            </w:r>
            <w:r w:rsidR="002D5F26">
              <w:rPr>
                <w:noProof/>
                <w:webHidden/>
              </w:rPr>
            </w:r>
            <w:r w:rsidR="002D5F26">
              <w:rPr>
                <w:noProof/>
                <w:webHidden/>
              </w:rPr>
              <w:fldChar w:fldCharType="separate"/>
            </w:r>
            <w:r w:rsidR="002D5F26">
              <w:rPr>
                <w:noProof/>
                <w:webHidden/>
              </w:rPr>
              <w:t>5</w:t>
            </w:r>
            <w:r w:rsidR="002D5F26">
              <w:rPr>
                <w:noProof/>
                <w:webHidden/>
              </w:rPr>
              <w:fldChar w:fldCharType="end"/>
            </w:r>
          </w:hyperlink>
        </w:p>
        <w:p w14:paraId="3D932FBB" w14:textId="77777777" w:rsidR="002D5F26" w:rsidRDefault="00AE19FF">
          <w:pPr>
            <w:pStyle w:val="TOC1"/>
            <w:tabs>
              <w:tab w:val="left" w:pos="440"/>
              <w:tab w:val="right" w:leader="dot" w:pos="9350"/>
            </w:tabs>
            <w:rPr>
              <w:rFonts w:eastAsiaTheme="minorEastAsia"/>
              <w:noProof/>
            </w:rPr>
          </w:pPr>
          <w:hyperlink w:anchor="_Toc22033463" w:history="1">
            <w:r w:rsidR="002D5F26" w:rsidRPr="00B760CD">
              <w:rPr>
                <w:rStyle w:val="Hyperlink"/>
                <w:noProof/>
              </w:rPr>
              <w:t>2.</w:t>
            </w:r>
            <w:r w:rsidR="002D5F26">
              <w:rPr>
                <w:rFonts w:eastAsiaTheme="minorEastAsia"/>
                <w:noProof/>
              </w:rPr>
              <w:tab/>
            </w:r>
            <w:r w:rsidR="002D5F26" w:rsidRPr="00B760CD">
              <w:rPr>
                <w:rStyle w:val="Hyperlink"/>
                <w:noProof/>
              </w:rPr>
              <w:t>Fully Annotated Examples in Anafora</w:t>
            </w:r>
            <w:r w:rsidR="002D5F26">
              <w:rPr>
                <w:noProof/>
                <w:webHidden/>
              </w:rPr>
              <w:tab/>
            </w:r>
            <w:r w:rsidR="002D5F26">
              <w:rPr>
                <w:noProof/>
                <w:webHidden/>
              </w:rPr>
              <w:fldChar w:fldCharType="begin"/>
            </w:r>
            <w:r w:rsidR="002D5F26">
              <w:rPr>
                <w:noProof/>
                <w:webHidden/>
              </w:rPr>
              <w:instrText xml:space="preserve"> PAGEREF _Toc22033463 \h </w:instrText>
            </w:r>
            <w:r w:rsidR="002D5F26">
              <w:rPr>
                <w:noProof/>
                <w:webHidden/>
              </w:rPr>
            </w:r>
            <w:r w:rsidR="002D5F26">
              <w:rPr>
                <w:noProof/>
                <w:webHidden/>
              </w:rPr>
              <w:fldChar w:fldCharType="separate"/>
            </w:r>
            <w:r w:rsidR="002D5F26">
              <w:rPr>
                <w:noProof/>
                <w:webHidden/>
              </w:rPr>
              <w:t>6</w:t>
            </w:r>
            <w:r w:rsidR="002D5F26">
              <w:rPr>
                <w:noProof/>
                <w:webHidden/>
              </w:rPr>
              <w:fldChar w:fldCharType="end"/>
            </w:r>
          </w:hyperlink>
        </w:p>
        <w:p w14:paraId="529AE582" w14:textId="77777777" w:rsidR="002D5F26" w:rsidRDefault="00AE19FF">
          <w:pPr>
            <w:pStyle w:val="TOC1"/>
            <w:tabs>
              <w:tab w:val="left" w:pos="440"/>
              <w:tab w:val="right" w:leader="dot" w:pos="9350"/>
            </w:tabs>
            <w:rPr>
              <w:rFonts w:eastAsiaTheme="minorEastAsia"/>
              <w:noProof/>
            </w:rPr>
          </w:pPr>
          <w:hyperlink w:anchor="_Toc22033464" w:history="1">
            <w:r w:rsidR="002D5F26" w:rsidRPr="00B760CD">
              <w:rPr>
                <w:rStyle w:val="Hyperlink"/>
                <w:noProof/>
              </w:rPr>
              <w:t>3.</w:t>
            </w:r>
            <w:r w:rsidR="002D5F26">
              <w:rPr>
                <w:rFonts w:eastAsiaTheme="minorEastAsia"/>
                <w:noProof/>
              </w:rPr>
              <w:tab/>
            </w:r>
            <w:r w:rsidR="002D5F26" w:rsidRPr="00B760CD">
              <w:rPr>
                <w:rStyle w:val="Hyperlink"/>
                <w:noProof/>
              </w:rPr>
              <w:t>Radiotherapy Span</w:t>
            </w:r>
            <w:r w:rsidR="002D5F26">
              <w:rPr>
                <w:noProof/>
                <w:webHidden/>
              </w:rPr>
              <w:tab/>
            </w:r>
            <w:r w:rsidR="002D5F26">
              <w:rPr>
                <w:noProof/>
                <w:webHidden/>
              </w:rPr>
              <w:fldChar w:fldCharType="begin"/>
            </w:r>
            <w:r w:rsidR="002D5F26">
              <w:rPr>
                <w:noProof/>
                <w:webHidden/>
              </w:rPr>
              <w:instrText xml:space="preserve"> PAGEREF _Toc22033464 \h </w:instrText>
            </w:r>
            <w:r w:rsidR="002D5F26">
              <w:rPr>
                <w:noProof/>
                <w:webHidden/>
              </w:rPr>
            </w:r>
            <w:r w:rsidR="002D5F26">
              <w:rPr>
                <w:noProof/>
                <w:webHidden/>
              </w:rPr>
              <w:fldChar w:fldCharType="separate"/>
            </w:r>
            <w:r w:rsidR="002D5F26">
              <w:rPr>
                <w:noProof/>
                <w:webHidden/>
              </w:rPr>
              <w:t>8</w:t>
            </w:r>
            <w:r w:rsidR="002D5F26">
              <w:rPr>
                <w:noProof/>
                <w:webHidden/>
              </w:rPr>
              <w:fldChar w:fldCharType="end"/>
            </w:r>
          </w:hyperlink>
        </w:p>
        <w:p w14:paraId="1B639E7F" w14:textId="77777777" w:rsidR="002D5F26" w:rsidRDefault="00AE19FF">
          <w:pPr>
            <w:pStyle w:val="TOC1"/>
            <w:tabs>
              <w:tab w:val="left" w:pos="440"/>
              <w:tab w:val="right" w:leader="dot" w:pos="9350"/>
            </w:tabs>
            <w:rPr>
              <w:rFonts w:eastAsiaTheme="minorEastAsia"/>
              <w:noProof/>
            </w:rPr>
          </w:pPr>
          <w:hyperlink w:anchor="_Toc22033465" w:history="1">
            <w:r w:rsidR="002D5F26" w:rsidRPr="00B760CD">
              <w:rPr>
                <w:rStyle w:val="Hyperlink"/>
                <w:noProof/>
              </w:rPr>
              <w:t>4.</w:t>
            </w:r>
            <w:r w:rsidR="002D5F26">
              <w:rPr>
                <w:rFonts w:eastAsiaTheme="minorEastAsia"/>
                <w:noProof/>
              </w:rPr>
              <w:tab/>
            </w:r>
            <w:r w:rsidR="002D5F26" w:rsidRPr="00B760CD">
              <w:rPr>
                <w:rStyle w:val="Hyperlink"/>
                <w:noProof/>
              </w:rPr>
              <w:t>Properties: Radiotherapy</w:t>
            </w:r>
            <w:r w:rsidR="002D5F26">
              <w:rPr>
                <w:noProof/>
                <w:webHidden/>
              </w:rPr>
              <w:tab/>
            </w:r>
            <w:r w:rsidR="002D5F26">
              <w:rPr>
                <w:noProof/>
                <w:webHidden/>
              </w:rPr>
              <w:fldChar w:fldCharType="begin"/>
            </w:r>
            <w:r w:rsidR="002D5F26">
              <w:rPr>
                <w:noProof/>
                <w:webHidden/>
              </w:rPr>
              <w:instrText xml:space="preserve"> PAGEREF _Toc22033465 \h </w:instrText>
            </w:r>
            <w:r w:rsidR="002D5F26">
              <w:rPr>
                <w:noProof/>
                <w:webHidden/>
              </w:rPr>
            </w:r>
            <w:r w:rsidR="002D5F26">
              <w:rPr>
                <w:noProof/>
                <w:webHidden/>
              </w:rPr>
              <w:fldChar w:fldCharType="separate"/>
            </w:r>
            <w:r w:rsidR="002D5F26">
              <w:rPr>
                <w:noProof/>
                <w:webHidden/>
              </w:rPr>
              <w:t>12</w:t>
            </w:r>
            <w:r w:rsidR="002D5F26">
              <w:rPr>
                <w:noProof/>
                <w:webHidden/>
              </w:rPr>
              <w:fldChar w:fldCharType="end"/>
            </w:r>
          </w:hyperlink>
        </w:p>
        <w:p w14:paraId="57C421B0" w14:textId="77777777" w:rsidR="002D5F26" w:rsidRDefault="00AE19FF">
          <w:pPr>
            <w:pStyle w:val="TOC2"/>
            <w:tabs>
              <w:tab w:val="left" w:pos="880"/>
              <w:tab w:val="right" w:leader="dot" w:pos="9350"/>
            </w:tabs>
            <w:rPr>
              <w:rFonts w:eastAsiaTheme="minorEastAsia"/>
              <w:noProof/>
            </w:rPr>
          </w:pPr>
          <w:hyperlink w:anchor="_Toc22033466" w:history="1">
            <w:r w:rsidR="002D5F26" w:rsidRPr="00B760CD">
              <w:rPr>
                <w:rStyle w:val="Hyperlink"/>
                <w:noProof/>
              </w:rPr>
              <w:t>4.1</w:t>
            </w:r>
            <w:r w:rsidR="002D5F26">
              <w:rPr>
                <w:rFonts w:eastAsiaTheme="minorEastAsia"/>
                <w:noProof/>
              </w:rPr>
              <w:tab/>
            </w:r>
            <w:r w:rsidR="002D5F26" w:rsidRPr="00B760CD">
              <w:rPr>
                <w:rStyle w:val="Hyperlink"/>
                <w:noProof/>
              </w:rPr>
              <w:t>treatment_site</w:t>
            </w:r>
            <w:r w:rsidR="002D5F26">
              <w:rPr>
                <w:noProof/>
                <w:webHidden/>
              </w:rPr>
              <w:tab/>
            </w:r>
            <w:r w:rsidR="002D5F26">
              <w:rPr>
                <w:noProof/>
                <w:webHidden/>
              </w:rPr>
              <w:fldChar w:fldCharType="begin"/>
            </w:r>
            <w:r w:rsidR="002D5F26">
              <w:rPr>
                <w:noProof/>
                <w:webHidden/>
              </w:rPr>
              <w:instrText xml:space="preserve"> PAGEREF _Toc22033466 \h </w:instrText>
            </w:r>
            <w:r w:rsidR="002D5F26">
              <w:rPr>
                <w:noProof/>
                <w:webHidden/>
              </w:rPr>
            </w:r>
            <w:r w:rsidR="002D5F26">
              <w:rPr>
                <w:noProof/>
                <w:webHidden/>
              </w:rPr>
              <w:fldChar w:fldCharType="separate"/>
            </w:r>
            <w:r w:rsidR="002D5F26">
              <w:rPr>
                <w:noProof/>
                <w:webHidden/>
              </w:rPr>
              <w:t>12</w:t>
            </w:r>
            <w:r w:rsidR="002D5F26">
              <w:rPr>
                <w:noProof/>
                <w:webHidden/>
              </w:rPr>
              <w:fldChar w:fldCharType="end"/>
            </w:r>
          </w:hyperlink>
        </w:p>
        <w:p w14:paraId="1A4D3595" w14:textId="77777777" w:rsidR="002D5F26" w:rsidRDefault="00AE19FF">
          <w:pPr>
            <w:pStyle w:val="TOC2"/>
            <w:tabs>
              <w:tab w:val="left" w:pos="880"/>
              <w:tab w:val="right" w:leader="dot" w:pos="9350"/>
            </w:tabs>
            <w:rPr>
              <w:rFonts w:eastAsiaTheme="minorEastAsia"/>
              <w:noProof/>
            </w:rPr>
          </w:pPr>
          <w:hyperlink w:anchor="_Toc22033467" w:history="1">
            <w:r w:rsidR="002D5F26" w:rsidRPr="00B760CD">
              <w:rPr>
                <w:rStyle w:val="Hyperlink"/>
                <w:noProof/>
              </w:rPr>
              <w:t>4.2</w:t>
            </w:r>
            <w:r w:rsidR="002D5F26">
              <w:rPr>
                <w:rFonts w:eastAsiaTheme="minorEastAsia"/>
                <w:noProof/>
              </w:rPr>
              <w:tab/>
            </w:r>
            <w:r w:rsidR="002D5F26" w:rsidRPr="00B760CD">
              <w:rPr>
                <w:rStyle w:val="Hyperlink"/>
                <w:noProof/>
              </w:rPr>
              <w:t>start_date</w:t>
            </w:r>
            <w:r w:rsidR="002D5F26">
              <w:rPr>
                <w:noProof/>
                <w:webHidden/>
              </w:rPr>
              <w:tab/>
            </w:r>
            <w:r w:rsidR="002D5F26">
              <w:rPr>
                <w:noProof/>
                <w:webHidden/>
              </w:rPr>
              <w:fldChar w:fldCharType="begin"/>
            </w:r>
            <w:r w:rsidR="002D5F26">
              <w:rPr>
                <w:noProof/>
                <w:webHidden/>
              </w:rPr>
              <w:instrText xml:space="preserve"> PAGEREF _Toc22033467 \h </w:instrText>
            </w:r>
            <w:r w:rsidR="002D5F26">
              <w:rPr>
                <w:noProof/>
                <w:webHidden/>
              </w:rPr>
            </w:r>
            <w:r w:rsidR="002D5F26">
              <w:rPr>
                <w:noProof/>
                <w:webHidden/>
              </w:rPr>
              <w:fldChar w:fldCharType="separate"/>
            </w:r>
            <w:r w:rsidR="002D5F26">
              <w:rPr>
                <w:noProof/>
                <w:webHidden/>
              </w:rPr>
              <w:t>15</w:t>
            </w:r>
            <w:r w:rsidR="002D5F26">
              <w:rPr>
                <w:noProof/>
                <w:webHidden/>
              </w:rPr>
              <w:fldChar w:fldCharType="end"/>
            </w:r>
          </w:hyperlink>
        </w:p>
        <w:p w14:paraId="1F0D4409" w14:textId="77777777" w:rsidR="002D5F26" w:rsidRDefault="00AE19FF">
          <w:pPr>
            <w:pStyle w:val="TOC2"/>
            <w:tabs>
              <w:tab w:val="left" w:pos="880"/>
              <w:tab w:val="right" w:leader="dot" w:pos="9350"/>
            </w:tabs>
            <w:rPr>
              <w:rFonts w:eastAsiaTheme="minorEastAsia"/>
              <w:noProof/>
            </w:rPr>
          </w:pPr>
          <w:hyperlink w:anchor="_Toc22033468" w:history="1">
            <w:r w:rsidR="002D5F26" w:rsidRPr="00B760CD">
              <w:rPr>
                <w:rStyle w:val="Hyperlink"/>
                <w:noProof/>
              </w:rPr>
              <w:t>4.3</w:t>
            </w:r>
            <w:r w:rsidR="002D5F26">
              <w:rPr>
                <w:rFonts w:eastAsiaTheme="minorEastAsia"/>
                <w:noProof/>
              </w:rPr>
              <w:tab/>
            </w:r>
            <w:r w:rsidR="002D5F26" w:rsidRPr="00B760CD">
              <w:rPr>
                <w:rStyle w:val="Hyperlink"/>
                <w:noProof/>
              </w:rPr>
              <w:t>end_date</w:t>
            </w:r>
            <w:r w:rsidR="002D5F26">
              <w:rPr>
                <w:noProof/>
                <w:webHidden/>
              </w:rPr>
              <w:tab/>
            </w:r>
            <w:r w:rsidR="002D5F26">
              <w:rPr>
                <w:noProof/>
                <w:webHidden/>
              </w:rPr>
              <w:fldChar w:fldCharType="begin"/>
            </w:r>
            <w:r w:rsidR="002D5F26">
              <w:rPr>
                <w:noProof/>
                <w:webHidden/>
              </w:rPr>
              <w:instrText xml:space="preserve"> PAGEREF _Toc22033468 \h </w:instrText>
            </w:r>
            <w:r w:rsidR="002D5F26">
              <w:rPr>
                <w:noProof/>
                <w:webHidden/>
              </w:rPr>
            </w:r>
            <w:r w:rsidR="002D5F26">
              <w:rPr>
                <w:noProof/>
                <w:webHidden/>
              </w:rPr>
              <w:fldChar w:fldCharType="separate"/>
            </w:r>
            <w:r w:rsidR="002D5F26">
              <w:rPr>
                <w:noProof/>
                <w:webHidden/>
              </w:rPr>
              <w:t>15</w:t>
            </w:r>
            <w:r w:rsidR="002D5F26">
              <w:rPr>
                <w:noProof/>
                <w:webHidden/>
              </w:rPr>
              <w:fldChar w:fldCharType="end"/>
            </w:r>
          </w:hyperlink>
        </w:p>
        <w:p w14:paraId="5AF7DBDE" w14:textId="77777777" w:rsidR="002D5F26" w:rsidRDefault="00AE19FF">
          <w:pPr>
            <w:pStyle w:val="TOC2"/>
            <w:tabs>
              <w:tab w:val="left" w:pos="880"/>
              <w:tab w:val="right" w:leader="dot" w:pos="9350"/>
            </w:tabs>
            <w:rPr>
              <w:rFonts w:eastAsiaTheme="minorEastAsia"/>
              <w:noProof/>
            </w:rPr>
          </w:pPr>
          <w:hyperlink w:anchor="_Toc22033469" w:history="1">
            <w:r w:rsidR="002D5F26" w:rsidRPr="00B760CD">
              <w:rPr>
                <w:rStyle w:val="Hyperlink"/>
                <w:noProof/>
              </w:rPr>
              <w:t>4.4</w:t>
            </w:r>
            <w:r w:rsidR="002D5F26">
              <w:rPr>
                <w:rFonts w:eastAsiaTheme="minorEastAsia"/>
                <w:noProof/>
              </w:rPr>
              <w:tab/>
            </w:r>
            <w:r w:rsidR="002D5F26" w:rsidRPr="00B760CD">
              <w:rPr>
                <w:rStyle w:val="Hyperlink"/>
                <w:noProof/>
              </w:rPr>
              <w:t>Planned_RT_Total_Dose</w:t>
            </w:r>
            <w:r w:rsidR="002D5F26">
              <w:rPr>
                <w:noProof/>
                <w:webHidden/>
              </w:rPr>
              <w:tab/>
            </w:r>
            <w:r w:rsidR="002D5F26">
              <w:rPr>
                <w:noProof/>
                <w:webHidden/>
              </w:rPr>
              <w:fldChar w:fldCharType="begin"/>
            </w:r>
            <w:r w:rsidR="002D5F26">
              <w:rPr>
                <w:noProof/>
                <w:webHidden/>
              </w:rPr>
              <w:instrText xml:space="preserve"> PAGEREF _Toc22033469 \h </w:instrText>
            </w:r>
            <w:r w:rsidR="002D5F26">
              <w:rPr>
                <w:noProof/>
                <w:webHidden/>
              </w:rPr>
            </w:r>
            <w:r w:rsidR="002D5F26">
              <w:rPr>
                <w:noProof/>
                <w:webHidden/>
              </w:rPr>
              <w:fldChar w:fldCharType="separate"/>
            </w:r>
            <w:r w:rsidR="002D5F26">
              <w:rPr>
                <w:noProof/>
                <w:webHidden/>
              </w:rPr>
              <w:t>16</w:t>
            </w:r>
            <w:r w:rsidR="002D5F26">
              <w:rPr>
                <w:noProof/>
                <w:webHidden/>
              </w:rPr>
              <w:fldChar w:fldCharType="end"/>
            </w:r>
          </w:hyperlink>
        </w:p>
        <w:p w14:paraId="71BAC23D" w14:textId="77777777" w:rsidR="002D5F26" w:rsidRDefault="00AE19FF">
          <w:pPr>
            <w:pStyle w:val="TOC2"/>
            <w:tabs>
              <w:tab w:val="left" w:pos="880"/>
              <w:tab w:val="right" w:leader="dot" w:pos="9350"/>
            </w:tabs>
            <w:rPr>
              <w:rFonts w:eastAsiaTheme="minorEastAsia"/>
              <w:noProof/>
            </w:rPr>
          </w:pPr>
          <w:hyperlink w:anchor="_Toc22033470" w:history="1">
            <w:r w:rsidR="002D5F26" w:rsidRPr="00B760CD">
              <w:rPr>
                <w:rStyle w:val="Hyperlink"/>
                <w:noProof/>
              </w:rPr>
              <w:t>4.5</w:t>
            </w:r>
            <w:r w:rsidR="002D5F26">
              <w:rPr>
                <w:rFonts w:eastAsiaTheme="minorEastAsia"/>
                <w:noProof/>
              </w:rPr>
              <w:tab/>
            </w:r>
            <w:r w:rsidR="002D5F26" w:rsidRPr="00B760CD">
              <w:rPr>
                <w:rStyle w:val="Hyperlink"/>
                <w:noProof/>
              </w:rPr>
              <w:t>Delivered_RT_Total_Dose</w:t>
            </w:r>
            <w:r w:rsidR="002D5F26">
              <w:rPr>
                <w:noProof/>
                <w:webHidden/>
              </w:rPr>
              <w:tab/>
            </w:r>
            <w:r w:rsidR="002D5F26">
              <w:rPr>
                <w:noProof/>
                <w:webHidden/>
              </w:rPr>
              <w:fldChar w:fldCharType="begin"/>
            </w:r>
            <w:r w:rsidR="002D5F26">
              <w:rPr>
                <w:noProof/>
                <w:webHidden/>
              </w:rPr>
              <w:instrText xml:space="preserve"> PAGEREF _Toc22033470 \h </w:instrText>
            </w:r>
            <w:r w:rsidR="002D5F26">
              <w:rPr>
                <w:noProof/>
                <w:webHidden/>
              </w:rPr>
            </w:r>
            <w:r w:rsidR="002D5F26">
              <w:rPr>
                <w:noProof/>
                <w:webHidden/>
              </w:rPr>
              <w:fldChar w:fldCharType="separate"/>
            </w:r>
            <w:r w:rsidR="002D5F26">
              <w:rPr>
                <w:noProof/>
                <w:webHidden/>
              </w:rPr>
              <w:t>17</w:t>
            </w:r>
            <w:r w:rsidR="002D5F26">
              <w:rPr>
                <w:noProof/>
                <w:webHidden/>
              </w:rPr>
              <w:fldChar w:fldCharType="end"/>
            </w:r>
          </w:hyperlink>
        </w:p>
        <w:p w14:paraId="24BAA243" w14:textId="77777777" w:rsidR="002D5F26" w:rsidRDefault="00AE19FF">
          <w:pPr>
            <w:pStyle w:val="TOC2"/>
            <w:tabs>
              <w:tab w:val="left" w:pos="880"/>
              <w:tab w:val="right" w:leader="dot" w:pos="9350"/>
            </w:tabs>
            <w:rPr>
              <w:rFonts w:eastAsiaTheme="minorEastAsia"/>
              <w:noProof/>
            </w:rPr>
          </w:pPr>
          <w:hyperlink w:anchor="_Toc22033471" w:history="1">
            <w:r w:rsidR="002D5F26" w:rsidRPr="00B760CD">
              <w:rPr>
                <w:rStyle w:val="Hyperlink"/>
                <w:noProof/>
              </w:rPr>
              <w:t>4.6</w:t>
            </w:r>
            <w:r w:rsidR="002D5F26">
              <w:rPr>
                <w:rFonts w:eastAsiaTheme="minorEastAsia"/>
                <w:noProof/>
              </w:rPr>
              <w:tab/>
            </w:r>
            <w:r w:rsidR="002D5F26" w:rsidRPr="00B760CD">
              <w:rPr>
                <w:rStyle w:val="Hyperlink"/>
                <w:noProof/>
              </w:rPr>
              <w:t>RT_Dose_Per_Fx</w:t>
            </w:r>
            <w:r w:rsidR="002D5F26">
              <w:rPr>
                <w:noProof/>
                <w:webHidden/>
              </w:rPr>
              <w:tab/>
            </w:r>
            <w:r w:rsidR="002D5F26">
              <w:rPr>
                <w:noProof/>
                <w:webHidden/>
              </w:rPr>
              <w:fldChar w:fldCharType="begin"/>
            </w:r>
            <w:r w:rsidR="002D5F26">
              <w:rPr>
                <w:noProof/>
                <w:webHidden/>
              </w:rPr>
              <w:instrText xml:space="preserve"> PAGEREF _Toc22033471 \h </w:instrText>
            </w:r>
            <w:r w:rsidR="002D5F26">
              <w:rPr>
                <w:noProof/>
                <w:webHidden/>
              </w:rPr>
            </w:r>
            <w:r w:rsidR="002D5F26">
              <w:rPr>
                <w:noProof/>
                <w:webHidden/>
              </w:rPr>
              <w:fldChar w:fldCharType="separate"/>
            </w:r>
            <w:r w:rsidR="002D5F26">
              <w:rPr>
                <w:noProof/>
                <w:webHidden/>
              </w:rPr>
              <w:t>20</w:t>
            </w:r>
            <w:r w:rsidR="002D5F26">
              <w:rPr>
                <w:noProof/>
                <w:webHidden/>
              </w:rPr>
              <w:fldChar w:fldCharType="end"/>
            </w:r>
          </w:hyperlink>
        </w:p>
        <w:p w14:paraId="26EFA0CF" w14:textId="77777777" w:rsidR="002D5F26" w:rsidRDefault="00AE19FF">
          <w:pPr>
            <w:pStyle w:val="TOC2"/>
            <w:tabs>
              <w:tab w:val="left" w:pos="880"/>
              <w:tab w:val="right" w:leader="dot" w:pos="9350"/>
            </w:tabs>
            <w:rPr>
              <w:rFonts w:eastAsiaTheme="minorEastAsia"/>
              <w:noProof/>
            </w:rPr>
          </w:pPr>
          <w:hyperlink w:anchor="_Toc22033472" w:history="1">
            <w:r w:rsidR="002D5F26" w:rsidRPr="00B760CD">
              <w:rPr>
                <w:rStyle w:val="Hyperlink"/>
                <w:noProof/>
              </w:rPr>
              <w:t>4.7</w:t>
            </w:r>
            <w:r w:rsidR="002D5F26">
              <w:rPr>
                <w:rFonts w:eastAsiaTheme="minorEastAsia"/>
                <w:noProof/>
              </w:rPr>
              <w:tab/>
            </w:r>
            <w:r w:rsidR="002D5F26" w:rsidRPr="00B760CD">
              <w:rPr>
                <w:rStyle w:val="Hyperlink"/>
                <w:noProof/>
              </w:rPr>
              <w:t>Planned_RT_Dose_Per_Fx</w:t>
            </w:r>
            <w:r w:rsidR="002D5F26">
              <w:rPr>
                <w:noProof/>
                <w:webHidden/>
              </w:rPr>
              <w:tab/>
            </w:r>
            <w:r w:rsidR="002D5F26">
              <w:rPr>
                <w:noProof/>
                <w:webHidden/>
              </w:rPr>
              <w:fldChar w:fldCharType="begin"/>
            </w:r>
            <w:r w:rsidR="002D5F26">
              <w:rPr>
                <w:noProof/>
                <w:webHidden/>
              </w:rPr>
              <w:instrText xml:space="preserve"> PAGEREF _Toc22033472 \h </w:instrText>
            </w:r>
            <w:r w:rsidR="002D5F26">
              <w:rPr>
                <w:noProof/>
                <w:webHidden/>
              </w:rPr>
            </w:r>
            <w:r w:rsidR="002D5F26">
              <w:rPr>
                <w:noProof/>
                <w:webHidden/>
              </w:rPr>
              <w:fldChar w:fldCharType="separate"/>
            </w:r>
            <w:r w:rsidR="002D5F26">
              <w:rPr>
                <w:noProof/>
                <w:webHidden/>
              </w:rPr>
              <w:t>22</w:t>
            </w:r>
            <w:r w:rsidR="002D5F26">
              <w:rPr>
                <w:noProof/>
                <w:webHidden/>
              </w:rPr>
              <w:fldChar w:fldCharType="end"/>
            </w:r>
          </w:hyperlink>
        </w:p>
        <w:p w14:paraId="51F8EF14" w14:textId="77777777" w:rsidR="002D5F26" w:rsidRDefault="00AE19FF">
          <w:pPr>
            <w:pStyle w:val="TOC2"/>
            <w:tabs>
              <w:tab w:val="left" w:pos="880"/>
              <w:tab w:val="right" w:leader="dot" w:pos="9350"/>
            </w:tabs>
            <w:rPr>
              <w:rFonts w:eastAsiaTheme="minorEastAsia"/>
              <w:noProof/>
            </w:rPr>
          </w:pPr>
          <w:hyperlink w:anchor="_Toc22033473" w:history="1">
            <w:r w:rsidR="002D5F26" w:rsidRPr="00B760CD">
              <w:rPr>
                <w:rStyle w:val="Hyperlink"/>
                <w:noProof/>
              </w:rPr>
              <w:t>4.8</w:t>
            </w:r>
            <w:r w:rsidR="002D5F26">
              <w:rPr>
                <w:rFonts w:eastAsiaTheme="minorEastAsia"/>
                <w:noProof/>
              </w:rPr>
              <w:tab/>
            </w:r>
            <w:r w:rsidR="002D5F26" w:rsidRPr="00B760CD">
              <w:rPr>
                <w:rStyle w:val="Hyperlink"/>
                <w:noProof/>
              </w:rPr>
              <w:t>Delivered_RT_Fx_Number</w:t>
            </w:r>
            <w:r w:rsidR="002D5F26">
              <w:rPr>
                <w:noProof/>
                <w:webHidden/>
              </w:rPr>
              <w:tab/>
            </w:r>
            <w:r w:rsidR="002D5F26">
              <w:rPr>
                <w:noProof/>
                <w:webHidden/>
              </w:rPr>
              <w:fldChar w:fldCharType="begin"/>
            </w:r>
            <w:r w:rsidR="002D5F26">
              <w:rPr>
                <w:noProof/>
                <w:webHidden/>
              </w:rPr>
              <w:instrText xml:space="preserve"> PAGEREF _Toc22033473 \h </w:instrText>
            </w:r>
            <w:r w:rsidR="002D5F26">
              <w:rPr>
                <w:noProof/>
                <w:webHidden/>
              </w:rPr>
            </w:r>
            <w:r w:rsidR="002D5F26">
              <w:rPr>
                <w:noProof/>
                <w:webHidden/>
              </w:rPr>
              <w:fldChar w:fldCharType="separate"/>
            </w:r>
            <w:r w:rsidR="002D5F26">
              <w:rPr>
                <w:noProof/>
                <w:webHidden/>
              </w:rPr>
              <w:t>22</w:t>
            </w:r>
            <w:r w:rsidR="002D5F26">
              <w:rPr>
                <w:noProof/>
                <w:webHidden/>
              </w:rPr>
              <w:fldChar w:fldCharType="end"/>
            </w:r>
          </w:hyperlink>
        </w:p>
        <w:p w14:paraId="55F8AFDA" w14:textId="77777777" w:rsidR="002D5F26" w:rsidRDefault="00AE19FF">
          <w:pPr>
            <w:pStyle w:val="TOC2"/>
            <w:tabs>
              <w:tab w:val="left" w:pos="880"/>
              <w:tab w:val="right" w:leader="dot" w:pos="9350"/>
            </w:tabs>
            <w:rPr>
              <w:rFonts w:eastAsiaTheme="minorEastAsia"/>
              <w:noProof/>
            </w:rPr>
          </w:pPr>
          <w:hyperlink w:anchor="_Toc22033474" w:history="1">
            <w:r w:rsidR="002D5F26" w:rsidRPr="00B760CD">
              <w:rPr>
                <w:rStyle w:val="Hyperlink"/>
                <w:noProof/>
              </w:rPr>
              <w:t>4.9</w:t>
            </w:r>
            <w:r w:rsidR="002D5F26">
              <w:rPr>
                <w:rFonts w:eastAsiaTheme="minorEastAsia"/>
                <w:noProof/>
              </w:rPr>
              <w:tab/>
            </w:r>
            <w:r w:rsidR="002D5F26" w:rsidRPr="00B760CD">
              <w:rPr>
                <w:rStyle w:val="Hyperlink"/>
                <w:noProof/>
              </w:rPr>
              <w:t>radiation_technique</w:t>
            </w:r>
            <w:r w:rsidR="002D5F26">
              <w:rPr>
                <w:noProof/>
                <w:webHidden/>
              </w:rPr>
              <w:tab/>
            </w:r>
            <w:r w:rsidR="002D5F26">
              <w:rPr>
                <w:noProof/>
                <w:webHidden/>
              </w:rPr>
              <w:fldChar w:fldCharType="begin"/>
            </w:r>
            <w:r w:rsidR="002D5F26">
              <w:rPr>
                <w:noProof/>
                <w:webHidden/>
              </w:rPr>
              <w:instrText xml:space="preserve"> PAGEREF _Toc22033474 \h </w:instrText>
            </w:r>
            <w:r w:rsidR="002D5F26">
              <w:rPr>
                <w:noProof/>
                <w:webHidden/>
              </w:rPr>
            </w:r>
            <w:r w:rsidR="002D5F26">
              <w:rPr>
                <w:noProof/>
                <w:webHidden/>
              </w:rPr>
              <w:fldChar w:fldCharType="separate"/>
            </w:r>
            <w:r w:rsidR="002D5F26">
              <w:rPr>
                <w:noProof/>
                <w:webHidden/>
              </w:rPr>
              <w:t>23</w:t>
            </w:r>
            <w:r w:rsidR="002D5F26">
              <w:rPr>
                <w:noProof/>
                <w:webHidden/>
              </w:rPr>
              <w:fldChar w:fldCharType="end"/>
            </w:r>
          </w:hyperlink>
        </w:p>
        <w:p w14:paraId="407F1304" w14:textId="77777777" w:rsidR="002D5F26" w:rsidRDefault="00AE19FF">
          <w:pPr>
            <w:pStyle w:val="TOC2"/>
            <w:tabs>
              <w:tab w:val="left" w:pos="880"/>
              <w:tab w:val="right" w:leader="dot" w:pos="9350"/>
            </w:tabs>
            <w:rPr>
              <w:rFonts w:eastAsiaTheme="minorEastAsia"/>
              <w:noProof/>
            </w:rPr>
          </w:pPr>
          <w:hyperlink w:anchor="_Toc22033475" w:history="1">
            <w:r w:rsidR="002D5F26" w:rsidRPr="00B760CD">
              <w:rPr>
                <w:rStyle w:val="Hyperlink"/>
                <w:noProof/>
              </w:rPr>
              <w:t>4.10</w:t>
            </w:r>
            <w:r w:rsidR="002D5F26">
              <w:rPr>
                <w:rFonts w:eastAsiaTheme="minorEastAsia"/>
                <w:noProof/>
              </w:rPr>
              <w:tab/>
            </w:r>
            <w:r w:rsidR="002D5F26" w:rsidRPr="00B760CD">
              <w:rPr>
                <w:rStyle w:val="Hyperlink"/>
                <w:noProof/>
              </w:rPr>
              <w:t>radiation_frequency</w:t>
            </w:r>
            <w:r w:rsidR="002D5F26">
              <w:rPr>
                <w:noProof/>
                <w:webHidden/>
              </w:rPr>
              <w:tab/>
            </w:r>
            <w:r w:rsidR="002D5F26">
              <w:rPr>
                <w:noProof/>
                <w:webHidden/>
              </w:rPr>
              <w:fldChar w:fldCharType="begin"/>
            </w:r>
            <w:r w:rsidR="002D5F26">
              <w:rPr>
                <w:noProof/>
                <w:webHidden/>
              </w:rPr>
              <w:instrText xml:space="preserve"> PAGEREF _Toc22033475 \h </w:instrText>
            </w:r>
            <w:r w:rsidR="002D5F26">
              <w:rPr>
                <w:noProof/>
                <w:webHidden/>
              </w:rPr>
            </w:r>
            <w:r w:rsidR="002D5F26">
              <w:rPr>
                <w:noProof/>
                <w:webHidden/>
              </w:rPr>
              <w:fldChar w:fldCharType="separate"/>
            </w:r>
            <w:r w:rsidR="002D5F26">
              <w:rPr>
                <w:noProof/>
                <w:webHidden/>
              </w:rPr>
              <w:t>23</w:t>
            </w:r>
            <w:r w:rsidR="002D5F26">
              <w:rPr>
                <w:noProof/>
                <w:webHidden/>
              </w:rPr>
              <w:fldChar w:fldCharType="end"/>
            </w:r>
          </w:hyperlink>
        </w:p>
        <w:p w14:paraId="66094B9B" w14:textId="77777777" w:rsidR="002D5F26" w:rsidRDefault="00AE19FF">
          <w:pPr>
            <w:pStyle w:val="TOC2"/>
            <w:tabs>
              <w:tab w:val="left" w:pos="880"/>
              <w:tab w:val="right" w:leader="dot" w:pos="9350"/>
            </w:tabs>
            <w:rPr>
              <w:rFonts w:eastAsiaTheme="minorEastAsia"/>
              <w:noProof/>
            </w:rPr>
          </w:pPr>
          <w:hyperlink w:anchor="_Toc22033476" w:history="1">
            <w:r w:rsidR="002D5F26" w:rsidRPr="00B760CD">
              <w:rPr>
                <w:rStyle w:val="Hyperlink"/>
                <w:noProof/>
              </w:rPr>
              <w:t>4.11</w:t>
            </w:r>
            <w:r w:rsidR="002D5F26">
              <w:rPr>
                <w:rFonts w:eastAsiaTheme="minorEastAsia"/>
                <w:noProof/>
              </w:rPr>
              <w:tab/>
            </w:r>
            <w:r w:rsidR="002D5F26" w:rsidRPr="00B760CD">
              <w:rPr>
                <w:rStyle w:val="Hyperlink"/>
                <w:noProof/>
              </w:rPr>
              <w:t>modality</w:t>
            </w:r>
            <w:r w:rsidR="002D5F26">
              <w:rPr>
                <w:noProof/>
                <w:webHidden/>
              </w:rPr>
              <w:tab/>
            </w:r>
            <w:r w:rsidR="002D5F26">
              <w:rPr>
                <w:noProof/>
                <w:webHidden/>
              </w:rPr>
              <w:fldChar w:fldCharType="begin"/>
            </w:r>
            <w:r w:rsidR="002D5F26">
              <w:rPr>
                <w:noProof/>
                <w:webHidden/>
              </w:rPr>
              <w:instrText xml:space="preserve"> PAGEREF _Toc22033476 \h </w:instrText>
            </w:r>
            <w:r w:rsidR="002D5F26">
              <w:rPr>
                <w:noProof/>
                <w:webHidden/>
              </w:rPr>
            </w:r>
            <w:r w:rsidR="002D5F26">
              <w:rPr>
                <w:noProof/>
                <w:webHidden/>
              </w:rPr>
              <w:fldChar w:fldCharType="separate"/>
            </w:r>
            <w:r w:rsidR="002D5F26">
              <w:rPr>
                <w:noProof/>
                <w:webHidden/>
              </w:rPr>
              <w:t>24</w:t>
            </w:r>
            <w:r w:rsidR="002D5F26">
              <w:rPr>
                <w:noProof/>
                <w:webHidden/>
              </w:rPr>
              <w:fldChar w:fldCharType="end"/>
            </w:r>
          </w:hyperlink>
        </w:p>
        <w:p w14:paraId="0DA65A45" w14:textId="77777777" w:rsidR="002D5F26" w:rsidRDefault="00AE19FF">
          <w:pPr>
            <w:pStyle w:val="TOC2"/>
            <w:tabs>
              <w:tab w:val="left" w:pos="880"/>
              <w:tab w:val="right" w:leader="dot" w:pos="9350"/>
            </w:tabs>
            <w:rPr>
              <w:rFonts w:eastAsiaTheme="minorEastAsia"/>
              <w:noProof/>
            </w:rPr>
          </w:pPr>
          <w:hyperlink w:anchor="_Toc22033477" w:history="1">
            <w:r w:rsidR="002D5F26" w:rsidRPr="00B760CD">
              <w:rPr>
                <w:rStyle w:val="Hyperlink"/>
                <w:noProof/>
              </w:rPr>
              <w:t>4.12</w:t>
            </w:r>
            <w:r w:rsidR="002D5F26">
              <w:rPr>
                <w:rFonts w:eastAsiaTheme="minorEastAsia"/>
                <w:noProof/>
              </w:rPr>
              <w:tab/>
            </w:r>
            <w:r w:rsidR="002D5F26" w:rsidRPr="00B760CD">
              <w:rPr>
                <w:rStyle w:val="Hyperlink"/>
                <w:noProof/>
              </w:rPr>
              <w:t>radiation_energy</w:t>
            </w:r>
            <w:r w:rsidR="002D5F26">
              <w:rPr>
                <w:noProof/>
                <w:webHidden/>
              </w:rPr>
              <w:tab/>
            </w:r>
            <w:r w:rsidR="002D5F26">
              <w:rPr>
                <w:noProof/>
                <w:webHidden/>
              </w:rPr>
              <w:fldChar w:fldCharType="begin"/>
            </w:r>
            <w:r w:rsidR="002D5F26">
              <w:rPr>
                <w:noProof/>
                <w:webHidden/>
              </w:rPr>
              <w:instrText xml:space="preserve"> PAGEREF _Toc22033477 \h </w:instrText>
            </w:r>
            <w:r w:rsidR="002D5F26">
              <w:rPr>
                <w:noProof/>
                <w:webHidden/>
              </w:rPr>
            </w:r>
            <w:r w:rsidR="002D5F26">
              <w:rPr>
                <w:noProof/>
                <w:webHidden/>
              </w:rPr>
              <w:fldChar w:fldCharType="separate"/>
            </w:r>
            <w:r w:rsidR="002D5F26">
              <w:rPr>
                <w:noProof/>
                <w:webHidden/>
              </w:rPr>
              <w:t>24</w:t>
            </w:r>
            <w:r w:rsidR="002D5F26">
              <w:rPr>
                <w:noProof/>
                <w:webHidden/>
              </w:rPr>
              <w:fldChar w:fldCharType="end"/>
            </w:r>
          </w:hyperlink>
        </w:p>
        <w:p w14:paraId="41E1BE31" w14:textId="77777777" w:rsidR="002D5F26" w:rsidRDefault="00AE19FF">
          <w:pPr>
            <w:pStyle w:val="TOC2"/>
            <w:tabs>
              <w:tab w:val="left" w:pos="880"/>
              <w:tab w:val="right" w:leader="dot" w:pos="9350"/>
            </w:tabs>
            <w:rPr>
              <w:rFonts w:eastAsiaTheme="minorEastAsia"/>
              <w:noProof/>
            </w:rPr>
          </w:pPr>
          <w:hyperlink w:anchor="_Toc22033478" w:history="1">
            <w:r w:rsidR="002D5F26" w:rsidRPr="00B760CD">
              <w:rPr>
                <w:rStyle w:val="Hyperlink"/>
                <w:noProof/>
              </w:rPr>
              <w:t>4.13</w:t>
            </w:r>
            <w:r w:rsidR="002D5F26">
              <w:rPr>
                <w:rFonts w:eastAsiaTheme="minorEastAsia"/>
                <w:noProof/>
              </w:rPr>
              <w:tab/>
            </w:r>
            <w:r w:rsidR="002D5F26" w:rsidRPr="00B760CD">
              <w:rPr>
                <w:rStyle w:val="Hyperlink"/>
                <w:noProof/>
              </w:rPr>
              <w:t>phase_number</w:t>
            </w:r>
            <w:r w:rsidR="002D5F26">
              <w:rPr>
                <w:noProof/>
                <w:webHidden/>
              </w:rPr>
              <w:tab/>
            </w:r>
            <w:r w:rsidR="002D5F26">
              <w:rPr>
                <w:noProof/>
                <w:webHidden/>
              </w:rPr>
              <w:fldChar w:fldCharType="begin"/>
            </w:r>
            <w:r w:rsidR="002D5F26">
              <w:rPr>
                <w:noProof/>
                <w:webHidden/>
              </w:rPr>
              <w:instrText xml:space="preserve"> PAGEREF _Toc22033478 \h </w:instrText>
            </w:r>
            <w:r w:rsidR="002D5F26">
              <w:rPr>
                <w:noProof/>
                <w:webHidden/>
              </w:rPr>
            </w:r>
            <w:r w:rsidR="002D5F26">
              <w:rPr>
                <w:noProof/>
                <w:webHidden/>
              </w:rPr>
              <w:fldChar w:fldCharType="separate"/>
            </w:r>
            <w:r w:rsidR="002D5F26">
              <w:rPr>
                <w:noProof/>
                <w:webHidden/>
              </w:rPr>
              <w:t>24</w:t>
            </w:r>
            <w:r w:rsidR="002D5F26">
              <w:rPr>
                <w:noProof/>
                <w:webHidden/>
              </w:rPr>
              <w:fldChar w:fldCharType="end"/>
            </w:r>
          </w:hyperlink>
        </w:p>
        <w:p w14:paraId="0C4A2F54" w14:textId="77777777" w:rsidR="002D5F26" w:rsidRDefault="00AE19FF">
          <w:pPr>
            <w:pStyle w:val="TOC2"/>
            <w:tabs>
              <w:tab w:val="left" w:pos="880"/>
              <w:tab w:val="right" w:leader="dot" w:pos="9350"/>
            </w:tabs>
            <w:rPr>
              <w:rFonts w:eastAsiaTheme="minorEastAsia"/>
              <w:noProof/>
            </w:rPr>
          </w:pPr>
          <w:hyperlink w:anchor="_Toc22033479" w:history="1">
            <w:r w:rsidR="002D5F26" w:rsidRPr="00B760CD">
              <w:rPr>
                <w:rStyle w:val="Hyperlink"/>
                <w:noProof/>
              </w:rPr>
              <w:t>4.14</w:t>
            </w:r>
            <w:r w:rsidR="002D5F26">
              <w:rPr>
                <w:rFonts w:eastAsiaTheme="minorEastAsia"/>
                <w:noProof/>
              </w:rPr>
              <w:tab/>
            </w:r>
            <w:r w:rsidR="002D5F26" w:rsidRPr="00B760CD">
              <w:rPr>
                <w:rStyle w:val="Hyperlink"/>
                <w:noProof/>
              </w:rPr>
              <w:t>boost</w:t>
            </w:r>
            <w:r w:rsidR="002D5F26">
              <w:rPr>
                <w:noProof/>
                <w:webHidden/>
              </w:rPr>
              <w:tab/>
            </w:r>
            <w:r w:rsidR="002D5F26">
              <w:rPr>
                <w:noProof/>
                <w:webHidden/>
              </w:rPr>
              <w:fldChar w:fldCharType="begin"/>
            </w:r>
            <w:r w:rsidR="002D5F26">
              <w:rPr>
                <w:noProof/>
                <w:webHidden/>
              </w:rPr>
              <w:instrText xml:space="preserve"> PAGEREF _Toc22033479 \h </w:instrText>
            </w:r>
            <w:r w:rsidR="002D5F26">
              <w:rPr>
                <w:noProof/>
                <w:webHidden/>
              </w:rPr>
            </w:r>
            <w:r w:rsidR="002D5F26">
              <w:rPr>
                <w:noProof/>
                <w:webHidden/>
              </w:rPr>
              <w:fldChar w:fldCharType="separate"/>
            </w:r>
            <w:r w:rsidR="002D5F26">
              <w:rPr>
                <w:noProof/>
                <w:webHidden/>
              </w:rPr>
              <w:t>25</w:t>
            </w:r>
            <w:r w:rsidR="002D5F26">
              <w:rPr>
                <w:noProof/>
                <w:webHidden/>
              </w:rPr>
              <w:fldChar w:fldCharType="end"/>
            </w:r>
          </w:hyperlink>
        </w:p>
        <w:p w14:paraId="15064E9C" w14:textId="77777777" w:rsidR="002D5F26" w:rsidRDefault="00AE19FF">
          <w:pPr>
            <w:pStyle w:val="TOC2"/>
            <w:tabs>
              <w:tab w:val="left" w:pos="880"/>
              <w:tab w:val="right" w:leader="dot" w:pos="9350"/>
            </w:tabs>
            <w:rPr>
              <w:rFonts w:eastAsiaTheme="minorEastAsia"/>
              <w:noProof/>
            </w:rPr>
          </w:pPr>
          <w:hyperlink w:anchor="_Toc22033480" w:history="1">
            <w:r w:rsidR="002D5F26" w:rsidRPr="00B760CD">
              <w:rPr>
                <w:rStyle w:val="Hyperlink"/>
                <w:noProof/>
              </w:rPr>
              <w:t>4.15</w:t>
            </w:r>
            <w:r w:rsidR="002D5F26">
              <w:rPr>
                <w:rFonts w:eastAsiaTheme="minorEastAsia"/>
                <w:noProof/>
              </w:rPr>
              <w:tab/>
            </w:r>
            <w:r w:rsidR="002D5F26" w:rsidRPr="00B760CD">
              <w:rPr>
                <w:rStyle w:val="Hyperlink"/>
                <w:noProof/>
              </w:rPr>
              <w:t>total_course</w:t>
            </w:r>
            <w:r w:rsidR="002D5F26">
              <w:rPr>
                <w:noProof/>
                <w:webHidden/>
              </w:rPr>
              <w:tab/>
            </w:r>
            <w:r w:rsidR="002D5F26">
              <w:rPr>
                <w:noProof/>
                <w:webHidden/>
              </w:rPr>
              <w:fldChar w:fldCharType="begin"/>
            </w:r>
            <w:r w:rsidR="002D5F26">
              <w:rPr>
                <w:noProof/>
                <w:webHidden/>
              </w:rPr>
              <w:instrText xml:space="preserve"> PAGEREF _Toc22033480 \h </w:instrText>
            </w:r>
            <w:r w:rsidR="002D5F26">
              <w:rPr>
                <w:noProof/>
                <w:webHidden/>
              </w:rPr>
            </w:r>
            <w:r w:rsidR="002D5F26">
              <w:rPr>
                <w:noProof/>
                <w:webHidden/>
              </w:rPr>
              <w:fldChar w:fldCharType="separate"/>
            </w:r>
            <w:r w:rsidR="002D5F26">
              <w:rPr>
                <w:noProof/>
                <w:webHidden/>
              </w:rPr>
              <w:t>25</w:t>
            </w:r>
            <w:r w:rsidR="002D5F26">
              <w:rPr>
                <w:noProof/>
                <w:webHidden/>
              </w:rPr>
              <w:fldChar w:fldCharType="end"/>
            </w:r>
          </w:hyperlink>
        </w:p>
        <w:p w14:paraId="2E0266C7" w14:textId="77777777" w:rsidR="002D5F26" w:rsidRDefault="00AE19FF">
          <w:pPr>
            <w:pStyle w:val="TOC2"/>
            <w:tabs>
              <w:tab w:val="left" w:pos="880"/>
              <w:tab w:val="right" w:leader="dot" w:pos="9350"/>
            </w:tabs>
            <w:rPr>
              <w:rFonts w:eastAsiaTheme="minorEastAsia"/>
              <w:noProof/>
            </w:rPr>
          </w:pPr>
          <w:hyperlink w:anchor="_Toc22033481" w:history="1">
            <w:r w:rsidR="002D5F26" w:rsidRPr="00B760CD">
              <w:rPr>
                <w:rStyle w:val="Hyperlink"/>
                <w:noProof/>
              </w:rPr>
              <w:t>4.16</w:t>
            </w:r>
            <w:r w:rsidR="002D5F26">
              <w:rPr>
                <w:rFonts w:eastAsiaTheme="minorEastAsia"/>
                <w:noProof/>
              </w:rPr>
              <w:tab/>
            </w:r>
            <w:r w:rsidR="002D5F26" w:rsidRPr="00B760CD">
              <w:rPr>
                <w:rStyle w:val="Hyperlink"/>
                <w:noProof/>
              </w:rPr>
              <w:t>component_phases</w:t>
            </w:r>
            <w:r w:rsidR="002D5F26">
              <w:rPr>
                <w:noProof/>
                <w:webHidden/>
              </w:rPr>
              <w:tab/>
            </w:r>
            <w:r w:rsidR="002D5F26">
              <w:rPr>
                <w:noProof/>
                <w:webHidden/>
              </w:rPr>
              <w:fldChar w:fldCharType="begin"/>
            </w:r>
            <w:r w:rsidR="002D5F26">
              <w:rPr>
                <w:noProof/>
                <w:webHidden/>
              </w:rPr>
              <w:instrText xml:space="preserve"> PAGEREF _Toc22033481 \h </w:instrText>
            </w:r>
            <w:r w:rsidR="002D5F26">
              <w:rPr>
                <w:noProof/>
                <w:webHidden/>
              </w:rPr>
            </w:r>
            <w:r w:rsidR="002D5F26">
              <w:rPr>
                <w:noProof/>
                <w:webHidden/>
              </w:rPr>
              <w:fldChar w:fldCharType="separate"/>
            </w:r>
            <w:r w:rsidR="002D5F26">
              <w:rPr>
                <w:noProof/>
                <w:webHidden/>
              </w:rPr>
              <w:t>26</w:t>
            </w:r>
            <w:r w:rsidR="002D5F26">
              <w:rPr>
                <w:noProof/>
                <w:webHidden/>
              </w:rPr>
              <w:fldChar w:fldCharType="end"/>
            </w:r>
          </w:hyperlink>
        </w:p>
        <w:p w14:paraId="2D2DAB4C" w14:textId="77777777" w:rsidR="002D5F26" w:rsidRDefault="00AE19FF">
          <w:pPr>
            <w:pStyle w:val="TOC2"/>
            <w:tabs>
              <w:tab w:val="left" w:pos="880"/>
              <w:tab w:val="right" w:leader="dot" w:pos="9350"/>
            </w:tabs>
            <w:rPr>
              <w:rFonts w:eastAsiaTheme="minorEastAsia"/>
              <w:noProof/>
            </w:rPr>
          </w:pPr>
          <w:hyperlink w:anchor="_Toc22033482" w:history="1">
            <w:r w:rsidR="002D5F26" w:rsidRPr="00B760CD">
              <w:rPr>
                <w:rStyle w:val="Hyperlink"/>
                <w:noProof/>
              </w:rPr>
              <w:t>4.17</w:t>
            </w:r>
            <w:r w:rsidR="002D5F26">
              <w:rPr>
                <w:rFonts w:eastAsiaTheme="minorEastAsia"/>
                <w:noProof/>
              </w:rPr>
              <w:tab/>
            </w:r>
            <w:r w:rsidR="002D5F26" w:rsidRPr="00B760CD">
              <w:rPr>
                <w:rStyle w:val="Hyperlink"/>
                <w:noProof/>
              </w:rPr>
              <w:t>table</w:t>
            </w:r>
            <w:r w:rsidR="002D5F26">
              <w:rPr>
                <w:noProof/>
                <w:webHidden/>
              </w:rPr>
              <w:tab/>
            </w:r>
            <w:r w:rsidR="002D5F26">
              <w:rPr>
                <w:noProof/>
                <w:webHidden/>
              </w:rPr>
              <w:fldChar w:fldCharType="begin"/>
            </w:r>
            <w:r w:rsidR="002D5F26">
              <w:rPr>
                <w:noProof/>
                <w:webHidden/>
              </w:rPr>
              <w:instrText xml:space="preserve"> PAGEREF _Toc22033482 \h </w:instrText>
            </w:r>
            <w:r w:rsidR="002D5F26">
              <w:rPr>
                <w:noProof/>
                <w:webHidden/>
              </w:rPr>
            </w:r>
            <w:r w:rsidR="002D5F26">
              <w:rPr>
                <w:noProof/>
                <w:webHidden/>
              </w:rPr>
              <w:fldChar w:fldCharType="separate"/>
            </w:r>
            <w:r w:rsidR="002D5F26">
              <w:rPr>
                <w:noProof/>
                <w:webHidden/>
              </w:rPr>
              <w:t>27</w:t>
            </w:r>
            <w:r w:rsidR="002D5F26">
              <w:rPr>
                <w:noProof/>
                <w:webHidden/>
              </w:rPr>
              <w:fldChar w:fldCharType="end"/>
            </w:r>
          </w:hyperlink>
        </w:p>
        <w:p w14:paraId="4C1155A1" w14:textId="77777777" w:rsidR="002D5F26" w:rsidRDefault="00AE19FF">
          <w:pPr>
            <w:pStyle w:val="TOC2"/>
            <w:tabs>
              <w:tab w:val="left" w:pos="880"/>
              <w:tab w:val="right" w:leader="dot" w:pos="9350"/>
            </w:tabs>
            <w:rPr>
              <w:rFonts w:eastAsiaTheme="minorEastAsia"/>
              <w:noProof/>
            </w:rPr>
          </w:pPr>
          <w:hyperlink w:anchor="_Toc22033483" w:history="1">
            <w:r w:rsidR="002D5F26" w:rsidRPr="00B760CD">
              <w:rPr>
                <w:rStyle w:val="Hyperlink"/>
                <w:noProof/>
              </w:rPr>
              <w:t>4.18</w:t>
            </w:r>
            <w:r w:rsidR="002D5F26">
              <w:rPr>
                <w:rFonts w:eastAsiaTheme="minorEastAsia"/>
                <w:noProof/>
              </w:rPr>
              <w:tab/>
            </w:r>
            <w:r w:rsidR="002D5F26" w:rsidRPr="00B760CD">
              <w:rPr>
                <w:rStyle w:val="Hyperlink"/>
                <w:noProof/>
              </w:rPr>
              <w:t>isotope</w:t>
            </w:r>
            <w:r w:rsidR="002D5F26">
              <w:rPr>
                <w:noProof/>
                <w:webHidden/>
              </w:rPr>
              <w:tab/>
            </w:r>
            <w:r w:rsidR="002D5F26">
              <w:rPr>
                <w:noProof/>
                <w:webHidden/>
              </w:rPr>
              <w:fldChar w:fldCharType="begin"/>
            </w:r>
            <w:r w:rsidR="002D5F26">
              <w:rPr>
                <w:noProof/>
                <w:webHidden/>
              </w:rPr>
              <w:instrText xml:space="preserve"> PAGEREF _Toc22033483 \h </w:instrText>
            </w:r>
            <w:r w:rsidR="002D5F26">
              <w:rPr>
                <w:noProof/>
                <w:webHidden/>
              </w:rPr>
            </w:r>
            <w:r w:rsidR="002D5F26">
              <w:rPr>
                <w:noProof/>
                <w:webHidden/>
              </w:rPr>
              <w:fldChar w:fldCharType="separate"/>
            </w:r>
            <w:r w:rsidR="002D5F26">
              <w:rPr>
                <w:noProof/>
                <w:webHidden/>
              </w:rPr>
              <w:t>28</w:t>
            </w:r>
            <w:r w:rsidR="002D5F26">
              <w:rPr>
                <w:noProof/>
                <w:webHidden/>
              </w:rPr>
              <w:fldChar w:fldCharType="end"/>
            </w:r>
          </w:hyperlink>
        </w:p>
        <w:p w14:paraId="500EE538" w14:textId="77777777" w:rsidR="002D5F26" w:rsidRDefault="00AE19FF">
          <w:pPr>
            <w:pStyle w:val="TOC2"/>
            <w:tabs>
              <w:tab w:val="left" w:pos="880"/>
              <w:tab w:val="right" w:leader="dot" w:pos="9350"/>
            </w:tabs>
            <w:rPr>
              <w:rFonts w:eastAsiaTheme="minorEastAsia"/>
              <w:noProof/>
            </w:rPr>
          </w:pPr>
          <w:hyperlink w:anchor="_Toc22033484" w:history="1">
            <w:r w:rsidR="002D5F26" w:rsidRPr="00B760CD">
              <w:rPr>
                <w:rStyle w:val="Hyperlink"/>
                <w:noProof/>
              </w:rPr>
              <w:t>4.19</w:t>
            </w:r>
            <w:r w:rsidR="002D5F26">
              <w:rPr>
                <w:rFonts w:eastAsiaTheme="minorEastAsia"/>
                <w:noProof/>
              </w:rPr>
              <w:tab/>
            </w:r>
            <w:r w:rsidR="002D5F26" w:rsidRPr="00B760CD">
              <w:rPr>
                <w:rStyle w:val="Hyperlink"/>
                <w:noProof/>
              </w:rPr>
              <w:t>difficulty</w:t>
            </w:r>
            <w:r w:rsidR="002D5F26">
              <w:rPr>
                <w:noProof/>
                <w:webHidden/>
              </w:rPr>
              <w:tab/>
            </w:r>
            <w:r w:rsidR="002D5F26">
              <w:rPr>
                <w:noProof/>
                <w:webHidden/>
              </w:rPr>
              <w:fldChar w:fldCharType="begin"/>
            </w:r>
            <w:r w:rsidR="002D5F26">
              <w:rPr>
                <w:noProof/>
                <w:webHidden/>
              </w:rPr>
              <w:instrText xml:space="preserve"> PAGEREF _Toc22033484 \h </w:instrText>
            </w:r>
            <w:r w:rsidR="002D5F26">
              <w:rPr>
                <w:noProof/>
                <w:webHidden/>
              </w:rPr>
            </w:r>
            <w:r w:rsidR="002D5F26">
              <w:rPr>
                <w:noProof/>
                <w:webHidden/>
              </w:rPr>
              <w:fldChar w:fldCharType="separate"/>
            </w:r>
            <w:r w:rsidR="002D5F26">
              <w:rPr>
                <w:noProof/>
                <w:webHidden/>
              </w:rPr>
              <w:t>28</w:t>
            </w:r>
            <w:r w:rsidR="002D5F26">
              <w:rPr>
                <w:noProof/>
                <w:webHidden/>
              </w:rPr>
              <w:fldChar w:fldCharType="end"/>
            </w:r>
          </w:hyperlink>
        </w:p>
        <w:p w14:paraId="667C661D" w14:textId="77777777" w:rsidR="002D5F26" w:rsidRDefault="00AE19FF">
          <w:pPr>
            <w:pStyle w:val="TOC1"/>
            <w:tabs>
              <w:tab w:val="left" w:pos="440"/>
              <w:tab w:val="right" w:leader="dot" w:pos="9350"/>
            </w:tabs>
            <w:rPr>
              <w:rFonts w:eastAsiaTheme="minorEastAsia"/>
              <w:noProof/>
            </w:rPr>
          </w:pPr>
          <w:hyperlink w:anchor="_Toc22033485" w:history="1">
            <w:r w:rsidR="002D5F26" w:rsidRPr="00B760CD">
              <w:rPr>
                <w:rStyle w:val="Hyperlink"/>
                <w:noProof/>
              </w:rPr>
              <w:t>5.</w:t>
            </w:r>
            <w:r w:rsidR="002D5F26">
              <w:rPr>
                <w:rFonts w:eastAsiaTheme="minorEastAsia"/>
                <w:noProof/>
              </w:rPr>
              <w:tab/>
            </w:r>
            <w:r w:rsidR="002D5F26" w:rsidRPr="00B760CD">
              <w:rPr>
                <w:rStyle w:val="Hyperlink"/>
                <w:noProof/>
              </w:rPr>
              <w:t>Radiotherapy-related attributes (under Attributes_radiotherapy)</w:t>
            </w:r>
            <w:r w:rsidR="002D5F26">
              <w:rPr>
                <w:noProof/>
                <w:webHidden/>
              </w:rPr>
              <w:tab/>
            </w:r>
            <w:r w:rsidR="002D5F26">
              <w:rPr>
                <w:noProof/>
                <w:webHidden/>
              </w:rPr>
              <w:fldChar w:fldCharType="begin"/>
            </w:r>
            <w:r w:rsidR="002D5F26">
              <w:rPr>
                <w:noProof/>
                <w:webHidden/>
              </w:rPr>
              <w:instrText xml:space="preserve"> PAGEREF _Toc22033485 \h </w:instrText>
            </w:r>
            <w:r w:rsidR="002D5F26">
              <w:rPr>
                <w:noProof/>
                <w:webHidden/>
              </w:rPr>
            </w:r>
            <w:r w:rsidR="002D5F26">
              <w:rPr>
                <w:noProof/>
                <w:webHidden/>
              </w:rPr>
              <w:fldChar w:fldCharType="separate"/>
            </w:r>
            <w:r w:rsidR="002D5F26">
              <w:rPr>
                <w:noProof/>
                <w:webHidden/>
              </w:rPr>
              <w:t>29</w:t>
            </w:r>
            <w:r w:rsidR="002D5F26">
              <w:rPr>
                <w:noProof/>
                <w:webHidden/>
              </w:rPr>
              <w:fldChar w:fldCharType="end"/>
            </w:r>
          </w:hyperlink>
        </w:p>
        <w:p w14:paraId="4D665F65" w14:textId="77777777" w:rsidR="002D5F26" w:rsidRDefault="00AE19FF">
          <w:pPr>
            <w:pStyle w:val="TOC2"/>
            <w:tabs>
              <w:tab w:val="left" w:pos="880"/>
              <w:tab w:val="right" w:leader="dot" w:pos="9350"/>
            </w:tabs>
            <w:rPr>
              <w:rFonts w:eastAsiaTheme="minorEastAsia"/>
              <w:noProof/>
            </w:rPr>
          </w:pPr>
          <w:hyperlink w:anchor="_Toc22033486" w:history="1">
            <w:r w:rsidR="002D5F26" w:rsidRPr="00B760CD">
              <w:rPr>
                <w:rStyle w:val="Hyperlink"/>
                <w:noProof/>
              </w:rPr>
              <w:t>5.1</w:t>
            </w:r>
            <w:r w:rsidR="002D5F26">
              <w:rPr>
                <w:rFonts w:eastAsiaTheme="minorEastAsia"/>
                <w:noProof/>
              </w:rPr>
              <w:tab/>
            </w:r>
            <w:r w:rsidR="002D5F26" w:rsidRPr="00B760CD">
              <w:rPr>
                <w:rStyle w:val="Hyperlink"/>
                <w:noProof/>
              </w:rPr>
              <w:t>RT_Date</w:t>
            </w:r>
            <w:r w:rsidR="002D5F26">
              <w:rPr>
                <w:noProof/>
                <w:webHidden/>
              </w:rPr>
              <w:tab/>
            </w:r>
            <w:r w:rsidR="002D5F26">
              <w:rPr>
                <w:noProof/>
                <w:webHidden/>
              </w:rPr>
              <w:fldChar w:fldCharType="begin"/>
            </w:r>
            <w:r w:rsidR="002D5F26">
              <w:rPr>
                <w:noProof/>
                <w:webHidden/>
              </w:rPr>
              <w:instrText xml:space="preserve"> PAGEREF _Toc22033486 \h </w:instrText>
            </w:r>
            <w:r w:rsidR="002D5F26">
              <w:rPr>
                <w:noProof/>
                <w:webHidden/>
              </w:rPr>
            </w:r>
            <w:r w:rsidR="002D5F26">
              <w:rPr>
                <w:noProof/>
                <w:webHidden/>
              </w:rPr>
              <w:fldChar w:fldCharType="separate"/>
            </w:r>
            <w:r w:rsidR="002D5F26">
              <w:rPr>
                <w:noProof/>
                <w:webHidden/>
              </w:rPr>
              <w:t>29</w:t>
            </w:r>
            <w:r w:rsidR="002D5F26">
              <w:rPr>
                <w:noProof/>
                <w:webHidden/>
              </w:rPr>
              <w:fldChar w:fldCharType="end"/>
            </w:r>
          </w:hyperlink>
        </w:p>
        <w:p w14:paraId="6B667F01" w14:textId="77777777" w:rsidR="002D5F26" w:rsidRDefault="00AE19FF">
          <w:pPr>
            <w:pStyle w:val="TOC2"/>
            <w:tabs>
              <w:tab w:val="left" w:pos="880"/>
              <w:tab w:val="right" w:leader="dot" w:pos="9350"/>
            </w:tabs>
            <w:rPr>
              <w:rFonts w:eastAsiaTheme="minorEastAsia"/>
              <w:noProof/>
            </w:rPr>
          </w:pPr>
          <w:hyperlink w:anchor="_Toc22033487" w:history="1">
            <w:r w:rsidR="002D5F26" w:rsidRPr="00B760CD">
              <w:rPr>
                <w:rStyle w:val="Hyperlink"/>
                <w:noProof/>
              </w:rPr>
              <w:t>5.2</w:t>
            </w:r>
            <w:r w:rsidR="002D5F26">
              <w:rPr>
                <w:rFonts w:eastAsiaTheme="minorEastAsia"/>
                <w:noProof/>
              </w:rPr>
              <w:tab/>
            </w:r>
            <w:r w:rsidR="002D5F26" w:rsidRPr="00B760CD">
              <w:rPr>
                <w:rStyle w:val="Hyperlink"/>
                <w:noProof/>
              </w:rPr>
              <w:t>RT_Dosage</w:t>
            </w:r>
            <w:r w:rsidR="002D5F26">
              <w:rPr>
                <w:noProof/>
                <w:webHidden/>
              </w:rPr>
              <w:tab/>
            </w:r>
            <w:r w:rsidR="002D5F26">
              <w:rPr>
                <w:noProof/>
                <w:webHidden/>
              </w:rPr>
              <w:fldChar w:fldCharType="begin"/>
            </w:r>
            <w:r w:rsidR="002D5F26">
              <w:rPr>
                <w:noProof/>
                <w:webHidden/>
              </w:rPr>
              <w:instrText xml:space="preserve"> PAGEREF _Toc22033487 \h </w:instrText>
            </w:r>
            <w:r w:rsidR="002D5F26">
              <w:rPr>
                <w:noProof/>
                <w:webHidden/>
              </w:rPr>
            </w:r>
            <w:r w:rsidR="002D5F26">
              <w:rPr>
                <w:noProof/>
                <w:webHidden/>
              </w:rPr>
              <w:fldChar w:fldCharType="separate"/>
            </w:r>
            <w:r w:rsidR="002D5F26">
              <w:rPr>
                <w:noProof/>
                <w:webHidden/>
              </w:rPr>
              <w:t>29</w:t>
            </w:r>
            <w:r w:rsidR="002D5F26">
              <w:rPr>
                <w:noProof/>
                <w:webHidden/>
              </w:rPr>
              <w:fldChar w:fldCharType="end"/>
            </w:r>
          </w:hyperlink>
        </w:p>
        <w:p w14:paraId="562336FB" w14:textId="77777777" w:rsidR="002D5F26" w:rsidRDefault="00AE19FF">
          <w:pPr>
            <w:pStyle w:val="TOC2"/>
            <w:tabs>
              <w:tab w:val="left" w:pos="880"/>
              <w:tab w:val="right" w:leader="dot" w:pos="9350"/>
            </w:tabs>
            <w:rPr>
              <w:rFonts w:eastAsiaTheme="minorEastAsia"/>
              <w:noProof/>
            </w:rPr>
          </w:pPr>
          <w:hyperlink w:anchor="_Toc22033488" w:history="1">
            <w:r w:rsidR="002D5F26" w:rsidRPr="00B760CD">
              <w:rPr>
                <w:rStyle w:val="Hyperlink"/>
                <w:noProof/>
              </w:rPr>
              <w:t>5.3</w:t>
            </w:r>
            <w:r w:rsidR="002D5F26">
              <w:rPr>
                <w:rFonts w:eastAsiaTheme="minorEastAsia"/>
                <w:noProof/>
              </w:rPr>
              <w:tab/>
            </w:r>
            <w:r w:rsidR="002D5F26" w:rsidRPr="00B760CD">
              <w:rPr>
                <w:rStyle w:val="Hyperlink"/>
                <w:noProof/>
              </w:rPr>
              <w:t>RT_Fraction_Number</w:t>
            </w:r>
            <w:r w:rsidR="002D5F26">
              <w:rPr>
                <w:noProof/>
                <w:webHidden/>
              </w:rPr>
              <w:tab/>
            </w:r>
            <w:r w:rsidR="002D5F26">
              <w:rPr>
                <w:noProof/>
                <w:webHidden/>
              </w:rPr>
              <w:fldChar w:fldCharType="begin"/>
            </w:r>
            <w:r w:rsidR="002D5F26">
              <w:rPr>
                <w:noProof/>
                <w:webHidden/>
              </w:rPr>
              <w:instrText xml:space="preserve"> PAGEREF _Toc22033488 \h </w:instrText>
            </w:r>
            <w:r w:rsidR="002D5F26">
              <w:rPr>
                <w:noProof/>
                <w:webHidden/>
              </w:rPr>
            </w:r>
            <w:r w:rsidR="002D5F26">
              <w:rPr>
                <w:noProof/>
                <w:webHidden/>
              </w:rPr>
              <w:fldChar w:fldCharType="separate"/>
            </w:r>
            <w:r w:rsidR="002D5F26">
              <w:rPr>
                <w:noProof/>
                <w:webHidden/>
              </w:rPr>
              <w:t>33</w:t>
            </w:r>
            <w:r w:rsidR="002D5F26">
              <w:rPr>
                <w:noProof/>
                <w:webHidden/>
              </w:rPr>
              <w:fldChar w:fldCharType="end"/>
            </w:r>
          </w:hyperlink>
        </w:p>
        <w:p w14:paraId="2001317F" w14:textId="77777777" w:rsidR="002D5F26" w:rsidRDefault="00AE19FF">
          <w:pPr>
            <w:pStyle w:val="TOC2"/>
            <w:tabs>
              <w:tab w:val="left" w:pos="880"/>
              <w:tab w:val="right" w:leader="dot" w:pos="9350"/>
            </w:tabs>
            <w:rPr>
              <w:rFonts w:eastAsiaTheme="minorEastAsia"/>
              <w:noProof/>
            </w:rPr>
          </w:pPr>
          <w:hyperlink w:anchor="_Toc22033489" w:history="1">
            <w:r w:rsidR="002D5F26" w:rsidRPr="00B760CD">
              <w:rPr>
                <w:rStyle w:val="Hyperlink"/>
                <w:noProof/>
              </w:rPr>
              <w:t>5.4</w:t>
            </w:r>
            <w:r w:rsidR="002D5F26">
              <w:rPr>
                <w:rFonts w:eastAsiaTheme="minorEastAsia"/>
                <w:noProof/>
              </w:rPr>
              <w:tab/>
            </w:r>
            <w:r w:rsidR="002D5F26" w:rsidRPr="00B760CD">
              <w:rPr>
                <w:rStyle w:val="Hyperlink"/>
                <w:noProof/>
              </w:rPr>
              <w:t>FractionFrequency</w:t>
            </w:r>
            <w:r w:rsidR="002D5F26">
              <w:rPr>
                <w:noProof/>
                <w:webHidden/>
              </w:rPr>
              <w:tab/>
            </w:r>
            <w:r w:rsidR="002D5F26">
              <w:rPr>
                <w:noProof/>
                <w:webHidden/>
              </w:rPr>
              <w:fldChar w:fldCharType="begin"/>
            </w:r>
            <w:r w:rsidR="002D5F26">
              <w:rPr>
                <w:noProof/>
                <w:webHidden/>
              </w:rPr>
              <w:instrText xml:space="preserve"> PAGEREF _Toc22033489 \h </w:instrText>
            </w:r>
            <w:r w:rsidR="002D5F26">
              <w:rPr>
                <w:noProof/>
                <w:webHidden/>
              </w:rPr>
            </w:r>
            <w:r w:rsidR="002D5F26">
              <w:rPr>
                <w:noProof/>
                <w:webHidden/>
              </w:rPr>
              <w:fldChar w:fldCharType="separate"/>
            </w:r>
            <w:r w:rsidR="002D5F26">
              <w:rPr>
                <w:noProof/>
                <w:webHidden/>
              </w:rPr>
              <w:t>34</w:t>
            </w:r>
            <w:r w:rsidR="002D5F26">
              <w:rPr>
                <w:noProof/>
                <w:webHidden/>
              </w:rPr>
              <w:fldChar w:fldCharType="end"/>
            </w:r>
          </w:hyperlink>
        </w:p>
        <w:p w14:paraId="68D4A7B5" w14:textId="77777777" w:rsidR="002D5F26" w:rsidRDefault="00AE19FF">
          <w:pPr>
            <w:pStyle w:val="TOC2"/>
            <w:tabs>
              <w:tab w:val="left" w:pos="880"/>
              <w:tab w:val="right" w:leader="dot" w:pos="9350"/>
            </w:tabs>
            <w:rPr>
              <w:rFonts w:eastAsiaTheme="minorEastAsia"/>
              <w:noProof/>
            </w:rPr>
          </w:pPr>
          <w:hyperlink w:anchor="_Toc22033490" w:history="1">
            <w:r w:rsidR="002D5F26" w:rsidRPr="00B760CD">
              <w:rPr>
                <w:rStyle w:val="Hyperlink"/>
                <w:noProof/>
              </w:rPr>
              <w:t>5.5</w:t>
            </w:r>
            <w:r w:rsidR="002D5F26">
              <w:rPr>
                <w:rFonts w:eastAsiaTheme="minorEastAsia"/>
                <w:noProof/>
              </w:rPr>
              <w:tab/>
            </w:r>
            <w:r w:rsidR="002D5F26" w:rsidRPr="00B760CD">
              <w:rPr>
                <w:rStyle w:val="Hyperlink"/>
                <w:noProof/>
              </w:rPr>
              <w:t>RT_Technique</w:t>
            </w:r>
            <w:r w:rsidR="002D5F26">
              <w:rPr>
                <w:noProof/>
                <w:webHidden/>
              </w:rPr>
              <w:tab/>
            </w:r>
            <w:r w:rsidR="002D5F26">
              <w:rPr>
                <w:noProof/>
                <w:webHidden/>
              </w:rPr>
              <w:fldChar w:fldCharType="begin"/>
            </w:r>
            <w:r w:rsidR="002D5F26">
              <w:rPr>
                <w:noProof/>
                <w:webHidden/>
              </w:rPr>
              <w:instrText xml:space="preserve"> PAGEREF _Toc22033490 \h </w:instrText>
            </w:r>
            <w:r w:rsidR="002D5F26">
              <w:rPr>
                <w:noProof/>
                <w:webHidden/>
              </w:rPr>
            </w:r>
            <w:r w:rsidR="002D5F26">
              <w:rPr>
                <w:noProof/>
                <w:webHidden/>
              </w:rPr>
              <w:fldChar w:fldCharType="separate"/>
            </w:r>
            <w:r w:rsidR="002D5F26">
              <w:rPr>
                <w:noProof/>
                <w:webHidden/>
              </w:rPr>
              <w:t>34</w:t>
            </w:r>
            <w:r w:rsidR="002D5F26">
              <w:rPr>
                <w:noProof/>
                <w:webHidden/>
              </w:rPr>
              <w:fldChar w:fldCharType="end"/>
            </w:r>
          </w:hyperlink>
        </w:p>
        <w:p w14:paraId="4132AB09" w14:textId="77777777" w:rsidR="002D5F26" w:rsidRDefault="00AE19FF">
          <w:pPr>
            <w:pStyle w:val="TOC2"/>
            <w:tabs>
              <w:tab w:val="left" w:pos="880"/>
              <w:tab w:val="right" w:leader="dot" w:pos="9350"/>
            </w:tabs>
            <w:rPr>
              <w:rFonts w:eastAsiaTheme="minorEastAsia"/>
              <w:noProof/>
            </w:rPr>
          </w:pPr>
          <w:hyperlink w:anchor="_Toc22033491" w:history="1">
            <w:r w:rsidR="002D5F26" w:rsidRPr="00B760CD">
              <w:rPr>
                <w:rStyle w:val="Hyperlink"/>
                <w:noProof/>
              </w:rPr>
              <w:t>5.6</w:t>
            </w:r>
            <w:r w:rsidR="002D5F26">
              <w:rPr>
                <w:rFonts w:eastAsiaTheme="minorEastAsia"/>
                <w:noProof/>
              </w:rPr>
              <w:tab/>
            </w:r>
            <w:r w:rsidR="002D5F26" w:rsidRPr="00B760CD">
              <w:rPr>
                <w:rStyle w:val="Hyperlink"/>
                <w:noProof/>
              </w:rPr>
              <w:t>RT_Modality</w:t>
            </w:r>
            <w:r w:rsidR="002D5F26">
              <w:rPr>
                <w:noProof/>
                <w:webHidden/>
              </w:rPr>
              <w:tab/>
            </w:r>
            <w:r w:rsidR="002D5F26">
              <w:rPr>
                <w:noProof/>
                <w:webHidden/>
              </w:rPr>
              <w:fldChar w:fldCharType="begin"/>
            </w:r>
            <w:r w:rsidR="002D5F26">
              <w:rPr>
                <w:noProof/>
                <w:webHidden/>
              </w:rPr>
              <w:instrText xml:space="preserve"> PAGEREF _Toc22033491 \h </w:instrText>
            </w:r>
            <w:r w:rsidR="002D5F26">
              <w:rPr>
                <w:noProof/>
                <w:webHidden/>
              </w:rPr>
            </w:r>
            <w:r w:rsidR="002D5F26">
              <w:rPr>
                <w:noProof/>
                <w:webHidden/>
              </w:rPr>
              <w:fldChar w:fldCharType="separate"/>
            </w:r>
            <w:r w:rsidR="002D5F26">
              <w:rPr>
                <w:noProof/>
                <w:webHidden/>
              </w:rPr>
              <w:t>37</w:t>
            </w:r>
            <w:r w:rsidR="002D5F26">
              <w:rPr>
                <w:noProof/>
                <w:webHidden/>
              </w:rPr>
              <w:fldChar w:fldCharType="end"/>
            </w:r>
          </w:hyperlink>
        </w:p>
        <w:p w14:paraId="4FD861C5" w14:textId="77777777" w:rsidR="002D5F26" w:rsidRDefault="00AE19FF">
          <w:pPr>
            <w:pStyle w:val="TOC2"/>
            <w:tabs>
              <w:tab w:val="left" w:pos="880"/>
              <w:tab w:val="right" w:leader="dot" w:pos="9350"/>
            </w:tabs>
            <w:rPr>
              <w:rFonts w:eastAsiaTheme="minorEastAsia"/>
              <w:noProof/>
            </w:rPr>
          </w:pPr>
          <w:hyperlink w:anchor="_Toc22033492" w:history="1">
            <w:r w:rsidR="002D5F26" w:rsidRPr="00B760CD">
              <w:rPr>
                <w:rStyle w:val="Hyperlink"/>
                <w:noProof/>
              </w:rPr>
              <w:t>5.7</w:t>
            </w:r>
            <w:r w:rsidR="002D5F26">
              <w:rPr>
                <w:rFonts w:eastAsiaTheme="minorEastAsia"/>
                <w:noProof/>
              </w:rPr>
              <w:tab/>
            </w:r>
            <w:r w:rsidR="002D5F26" w:rsidRPr="00B760CD">
              <w:rPr>
                <w:rStyle w:val="Hyperlink"/>
                <w:noProof/>
              </w:rPr>
              <w:t>RT_Energy</w:t>
            </w:r>
            <w:r w:rsidR="002D5F26">
              <w:rPr>
                <w:noProof/>
                <w:webHidden/>
              </w:rPr>
              <w:tab/>
            </w:r>
            <w:r w:rsidR="002D5F26">
              <w:rPr>
                <w:noProof/>
                <w:webHidden/>
              </w:rPr>
              <w:fldChar w:fldCharType="begin"/>
            </w:r>
            <w:r w:rsidR="002D5F26">
              <w:rPr>
                <w:noProof/>
                <w:webHidden/>
              </w:rPr>
              <w:instrText xml:space="preserve"> PAGEREF _Toc22033492 \h </w:instrText>
            </w:r>
            <w:r w:rsidR="002D5F26">
              <w:rPr>
                <w:noProof/>
                <w:webHidden/>
              </w:rPr>
            </w:r>
            <w:r w:rsidR="002D5F26">
              <w:rPr>
                <w:noProof/>
                <w:webHidden/>
              </w:rPr>
              <w:fldChar w:fldCharType="separate"/>
            </w:r>
            <w:r w:rsidR="002D5F26">
              <w:rPr>
                <w:noProof/>
                <w:webHidden/>
              </w:rPr>
              <w:t>38</w:t>
            </w:r>
            <w:r w:rsidR="002D5F26">
              <w:rPr>
                <w:noProof/>
                <w:webHidden/>
              </w:rPr>
              <w:fldChar w:fldCharType="end"/>
            </w:r>
          </w:hyperlink>
        </w:p>
        <w:p w14:paraId="3B2B92D1" w14:textId="77777777" w:rsidR="002D5F26" w:rsidRDefault="00AE19FF">
          <w:pPr>
            <w:pStyle w:val="TOC2"/>
            <w:tabs>
              <w:tab w:val="left" w:pos="880"/>
              <w:tab w:val="right" w:leader="dot" w:pos="9350"/>
            </w:tabs>
            <w:rPr>
              <w:rFonts w:eastAsiaTheme="minorEastAsia"/>
              <w:noProof/>
            </w:rPr>
          </w:pPr>
          <w:hyperlink w:anchor="_Toc22033493" w:history="1">
            <w:r w:rsidR="002D5F26" w:rsidRPr="00B760CD">
              <w:rPr>
                <w:rStyle w:val="Hyperlink"/>
                <w:noProof/>
              </w:rPr>
              <w:t>5.8</w:t>
            </w:r>
            <w:r w:rsidR="002D5F26">
              <w:rPr>
                <w:rFonts w:eastAsiaTheme="minorEastAsia"/>
                <w:noProof/>
              </w:rPr>
              <w:tab/>
            </w:r>
            <w:r w:rsidR="002D5F26" w:rsidRPr="00B760CD">
              <w:rPr>
                <w:rStyle w:val="Hyperlink"/>
                <w:noProof/>
              </w:rPr>
              <w:t>Boost</w:t>
            </w:r>
            <w:r w:rsidR="002D5F26">
              <w:rPr>
                <w:noProof/>
                <w:webHidden/>
              </w:rPr>
              <w:tab/>
            </w:r>
            <w:r w:rsidR="002D5F26">
              <w:rPr>
                <w:noProof/>
                <w:webHidden/>
              </w:rPr>
              <w:fldChar w:fldCharType="begin"/>
            </w:r>
            <w:r w:rsidR="002D5F26">
              <w:rPr>
                <w:noProof/>
                <w:webHidden/>
              </w:rPr>
              <w:instrText xml:space="preserve"> PAGEREF _Toc22033493 \h </w:instrText>
            </w:r>
            <w:r w:rsidR="002D5F26">
              <w:rPr>
                <w:noProof/>
                <w:webHidden/>
              </w:rPr>
            </w:r>
            <w:r w:rsidR="002D5F26">
              <w:rPr>
                <w:noProof/>
                <w:webHidden/>
              </w:rPr>
              <w:fldChar w:fldCharType="separate"/>
            </w:r>
            <w:r w:rsidR="002D5F26">
              <w:rPr>
                <w:noProof/>
                <w:webHidden/>
              </w:rPr>
              <w:t>39</w:t>
            </w:r>
            <w:r w:rsidR="002D5F26">
              <w:rPr>
                <w:noProof/>
                <w:webHidden/>
              </w:rPr>
              <w:fldChar w:fldCharType="end"/>
            </w:r>
          </w:hyperlink>
        </w:p>
        <w:p w14:paraId="11AC2403" w14:textId="77777777" w:rsidR="002D5F26" w:rsidRDefault="00AE19FF">
          <w:pPr>
            <w:pStyle w:val="TOC2"/>
            <w:tabs>
              <w:tab w:val="left" w:pos="880"/>
              <w:tab w:val="right" w:leader="dot" w:pos="9350"/>
            </w:tabs>
            <w:rPr>
              <w:rFonts w:eastAsiaTheme="minorEastAsia"/>
              <w:noProof/>
            </w:rPr>
          </w:pPr>
          <w:hyperlink w:anchor="_Toc22033494" w:history="1">
            <w:r w:rsidR="002D5F26" w:rsidRPr="00B760CD">
              <w:rPr>
                <w:rStyle w:val="Hyperlink"/>
                <w:noProof/>
              </w:rPr>
              <w:t>5.9</w:t>
            </w:r>
            <w:r w:rsidR="002D5F26">
              <w:rPr>
                <w:rFonts w:eastAsiaTheme="minorEastAsia"/>
                <w:noProof/>
              </w:rPr>
              <w:tab/>
            </w:r>
            <w:r w:rsidR="002D5F26" w:rsidRPr="00B760CD">
              <w:rPr>
                <w:rStyle w:val="Hyperlink"/>
                <w:noProof/>
              </w:rPr>
              <w:t>Brachy _Isotope</w:t>
            </w:r>
            <w:r w:rsidR="002D5F26">
              <w:rPr>
                <w:noProof/>
                <w:webHidden/>
              </w:rPr>
              <w:tab/>
            </w:r>
            <w:r w:rsidR="002D5F26">
              <w:rPr>
                <w:noProof/>
                <w:webHidden/>
              </w:rPr>
              <w:fldChar w:fldCharType="begin"/>
            </w:r>
            <w:r w:rsidR="002D5F26">
              <w:rPr>
                <w:noProof/>
                <w:webHidden/>
              </w:rPr>
              <w:instrText xml:space="preserve"> PAGEREF _Toc22033494 \h </w:instrText>
            </w:r>
            <w:r w:rsidR="002D5F26">
              <w:rPr>
                <w:noProof/>
                <w:webHidden/>
              </w:rPr>
            </w:r>
            <w:r w:rsidR="002D5F26">
              <w:rPr>
                <w:noProof/>
                <w:webHidden/>
              </w:rPr>
              <w:fldChar w:fldCharType="separate"/>
            </w:r>
            <w:r w:rsidR="002D5F26">
              <w:rPr>
                <w:noProof/>
                <w:webHidden/>
              </w:rPr>
              <w:t>41</w:t>
            </w:r>
            <w:r w:rsidR="002D5F26">
              <w:rPr>
                <w:noProof/>
                <w:webHidden/>
              </w:rPr>
              <w:fldChar w:fldCharType="end"/>
            </w:r>
          </w:hyperlink>
        </w:p>
        <w:p w14:paraId="13EE3087" w14:textId="77777777" w:rsidR="002D5F26" w:rsidRDefault="00AE19FF">
          <w:pPr>
            <w:pStyle w:val="TOC1"/>
            <w:tabs>
              <w:tab w:val="left" w:pos="440"/>
              <w:tab w:val="right" w:leader="dot" w:pos="9350"/>
            </w:tabs>
            <w:rPr>
              <w:rFonts w:eastAsiaTheme="minorEastAsia"/>
              <w:noProof/>
            </w:rPr>
          </w:pPr>
          <w:hyperlink w:anchor="_Toc22033495" w:history="1">
            <w:r w:rsidR="002D5F26" w:rsidRPr="00B760CD">
              <w:rPr>
                <w:rStyle w:val="Hyperlink"/>
                <w:noProof/>
              </w:rPr>
              <w:t>6.</w:t>
            </w:r>
            <w:r w:rsidR="002D5F26">
              <w:rPr>
                <w:rFonts w:eastAsiaTheme="minorEastAsia"/>
                <w:noProof/>
              </w:rPr>
              <w:tab/>
            </w:r>
            <w:r w:rsidR="002D5F26" w:rsidRPr="00B760CD">
              <w:rPr>
                <w:rStyle w:val="Hyperlink"/>
                <w:noProof/>
              </w:rPr>
              <w:t>How to annotate the following examples</w:t>
            </w:r>
            <w:r w:rsidR="002D5F26">
              <w:rPr>
                <w:noProof/>
                <w:webHidden/>
              </w:rPr>
              <w:tab/>
            </w:r>
            <w:r w:rsidR="002D5F26">
              <w:rPr>
                <w:noProof/>
                <w:webHidden/>
              </w:rPr>
              <w:fldChar w:fldCharType="begin"/>
            </w:r>
            <w:r w:rsidR="002D5F26">
              <w:rPr>
                <w:noProof/>
                <w:webHidden/>
              </w:rPr>
              <w:instrText xml:space="preserve"> PAGEREF _Toc22033495 \h </w:instrText>
            </w:r>
            <w:r w:rsidR="002D5F26">
              <w:rPr>
                <w:noProof/>
                <w:webHidden/>
              </w:rPr>
            </w:r>
            <w:r w:rsidR="002D5F26">
              <w:rPr>
                <w:noProof/>
                <w:webHidden/>
              </w:rPr>
              <w:fldChar w:fldCharType="separate"/>
            </w:r>
            <w:r w:rsidR="002D5F26">
              <w:rPr>
                <w:noProof/>
                <w:webHidden/>
              </w:rPr>
              <w:t>41</w:t>
            </w:r>
            <w:r w:rsidR="002D5F26">
              <w:rPr>
                <w:noProof/>
                <w:webHidden/>
              </w:rPr>
              <w:fldChar w:fldCharType="end"/>
            </w:r>
          </w:hyperlink>
        </w:p>
        <w:p w14:paraId="33C86FAE" w14:textId="77777777" w:rsidR="002D5F26" w:rsidRDefault="00AE19FF">
          <w:pPr>
            <w:pStyle w:val="TOC1"/>
            <w:tabs>
              <w:tab w:val="left" w:pos="440"/>
              <w:tab w:val="right" w:leader="dot" w:pos="9350"/>
            </w:tabs>
            <w:rPr>
              <w:rFonts w:eastAsiaTheme="minorEastAsia"/>
              <w:noProof/>
            </w:rPr>
          </w:pPr>
          <w:hyperlink w:anchor="_Toc22033496" w:history="1">
            <w:r w:rsidR="002D5F26" w:rsidRPr="00B760CD">
              <w:rPr>
                <w:rStyle w:val="Hyperlink"/>
                <w:noProof/>
              </w:rPr>
              <w:t>7.</w:t>
            </w:r>
            <w:r w:rsidR="002D5F26">
              <w:rPr>
                <w:rFonts w:eastAsiaTheme="minorEastAsia"/>
                <w:noProof/>
              </w:rPr>
              <w:tab/>
            </w:r>
            <w:r w:rsidR="002D5F26" w:rsidRPr="00B760CD">
              <w:rPr>
                <w:rStyle w:val="Hyperlink"/>
                <w:noProof/>
              </w:rPr>
              <w:t>Appendix</w:t>
            </w:r>
            <w:r w:rsidR="002D5F26">
              <w:rPr>
                <w:noProof/>
                <w:webHidden/>
              </w:rPr>
              <w:tab/>
            </w:r>
            <w:r w:rsidR="002D5F26">
              <w:rPr>
                <w:noProof/>
                <w:webHidden/>
              </w:rPr>
              <w:fldChar w:fldCharType="begin"/>
            </w:r>
            <w:r w:rsidR="002D5F26">
              <w:rPr>
                <w:noProof/>
                <w:webHidden/>
              </w:rPr>
              <w:instrText xml:space="preserve"> PAGEREF _Toc22033496 \h </w:instrText>
            </w:r>
            <w:r w:rsidR="002D5F26">
              <w:rPr>
                <w:noProof/>
                <w:webHidden/>
              </w:rPr>
            </w:r>
            <w:r w:rsidR="002D5F26">
              <w:rPr>
                <w:noProof/>
                <w:webHidden/>
              </w:rPr>
              <w:fldChar w:fldCharType="separate"/>
            </w:r>
            <w:r w:rsidR="002D5F26">
              <w:rPr>
                <w:noProof/>
                <w:webHidden/>
              </w:rPr>
              <w:t>43</w:t>
            </w:r>
            <w:r w:rsidR="002D5F26">
              <w:rPr>
                <w:noProof/>
                <w:webHidden/>
              </w:rPr>
              <w:fldChar w:fldCharType="end"/>
            </w:r>
          </w:hyperlink>
        </w:p>
        <w:p w14:paraId="2B712860" w14:textId="77777777" w:rsidR="002D5F26" w:rsidRDefault="00AE19FF">
          <w:pPr>
            <w:pStyle w:val="TOC2"/>
            <w:tabs>
              <w:tab w:val="left" w:pos="880"/>
              <w:tab w:val="right" w:leader="dot" w:pos="9350"/>
            </w:tabs>
            <w:rPr>
              <w:rFonts w:eastAsiaTheme="minorEastAsia"/>
              <w:noProof/>
            </w:rPr>
          </w:pPr>
          <w:hyperlink w:anchor="_Toc22033497" w:history="1">
            <w:r w:rsidR="002D5F26" w:rsidRPr="00B760CD">
              <w:rPr>
                <w:rStyle w:val="Hyperlink"/>
                <w:noProof/>
              </w:rPr>
              <w:t>7.1</w:t>
            </w:r>
            <w:r w:rsidR="002D5F26">
              <w:rPr>
                <w:rFonts w:eastAsiaTheme="minorEastAsia"/>
                <w:noProof/>
              </w:rPr>
              <w:tab/>
            </w:r>
            <w:r w:rsidR="002D5F26" w:rsidRPr="00B760CD">
              <w:rPr>
                <w:rStyle w:val="Hyperlink"/>
                <w:noProof/>
              </w:rPr>
              <w:t>Cheat Sheet</w:t>
            </w:r>
            <w:r w:rsidR="002D5F26">
              <w:rPr>
                <w:noProof/>
                <w:webHidden/>
              </w:rPr>
              <w:tab/>
            </w:r>
            <w:r w:rsidR="002D5F26">
              <w:rPr>
                <w:noProof/>
                <w:webHidden/>
              </w:rPr>
              <w:fldChar w:fldCharType="begin"/>
            </w:r>
            <w:r w:rsidR="002D5F26">
              <w:rPr>
                <w:noProof/>
                <w:webHidden/>
              </w:rPr>
              <w:instrText xml:space="preserve"> PAGEREF _Toc22033497 \h </w:instrText>
            </w:r>
            <w:r w:rsidR="002D5F26">
              <w:rPr>
                <w:noProof/>
                <w:webHidden/>
              </w:rPr>
            </w:r>
            <w:r w:rsidR="002D5F26">
              <w:rPr>
                <w:noProof/>
                <w:webHidden/>
              </w:rPr>
              <w:fldChar w:fldCharType="separate"/>
            </w:r>
            <w:r w:rsidR="002D5F26">
              <w:rPr>
                <w:noProof/>
                <w:webHidden/>
              </w:rPr>
              <w:t>43</w:t>
            </w:r>
            <w:r w:rsidR="002D5F26">
              <w:rPr>
                <w:noProof/>
                <w:webHidden/>
              </w:rPr>
              <w:fldChar w:fldCharType="end"/>
            </w:r>
          </w:hyperlink>
        </w:p>
        <w:p w14:paraId="464361CA" w14:textId="7FCFC4C1" w:rsidR="00CC64E7" w:rsidRDefault="00CC64E7">
          <w:r>
            <w:rPr>
              <w:b/>
              <w:bCs/>
              <w:noProof/>
            </w:rPr>
            <w:fldChar w:fldCharType="end"/>
          </w:r>
        </w:p>
      </w:sdtContent>
    </w:sdt>
    <w:p w14:paraId="60E1F355" w14:textId="77777777" w:rsidR="00413476" w:rsidRDefault="00413476" w:rsidP="00413476">
      <w:pPr>
        <w:tabs>
          <w:tab w:val="right" w:pos="9360"/>
        </w:tabs>
        <w:jc w:val="right"/>
      </w:pPr>
      <w:commentRangeStart w:id="0"/>
      <w:commentRangeEnd w:id="0"/>
      <w:r>
        <w:rPr>
          <w:rStyle w:val="CommentReference"/>
        </w:rPr>
        <w:commentReference w:id="0"/>
      </w:r>
    </w:p>
    <w:p w14:paraId="79259AC2" w14:textId="38B5FE13" w:rsidR="00CC64E7" w:rsidRDefault="00CC64E7" w:rsidP="00F5755F">
      <w:pPr>
        <w:tabs>
          <w:tab w:val="right" w:pos="9360"/>
        </w:tabs>
        <w:jc w:val="center"/>
        <w:rPr>
          <w:rFonts w:asciiTheme="majorHAnsi" w:eastAsiaTheme="majorEastAsia" w:hAnsiTheme="majorHAnsi" w:cstheme="majorBidi"/>
          <w:color w:val="365F91" w:themeColor="accent1" w:themeShade="BF"/>
          <w:sz w:val="32"/>
          <w:szCs w:val="32"/>
        </w:rPr>
      </w:pPr>
      <w:r w:rsidRPr="00413476">
        <w:br w:type="page"/>
      </w:r>
      <w:r w:rsidR="00F5755F">
        <w:lastRenderedPageBreak/>
        <w:t>Tracking Table</w:t>
      </w:r>
    </w:p>
    <w:tbl>
      <w:tblPr>
        <w:tblStyle w:val="TableGrid"/>
        <w:tblW w:w="0" w:type="auto"/>
        <w:tblInd w:w="720" w:type="dxa"/>
        <w:tblLook w:val="04A0" w:firstRow="1" w:lastRow="0" w:firstColumn="1" w:lastColumn="0" w:noHBand="0" w:noVBand="1"/>
      </w:tblPr>
      <w:tblGrid>
        <w:gridCol w:w="2942"/>
        <w:gridCol w:w="2941"/>
        <w:gridCol w:w="2973"/>
      </w:tblGrid>
      <w:tr w:rsidR="00F5755F" w14:paraId="2C4C34E1" w14:textId="77777777" w:rsidTr="00DC3E26">
        <w:tc>
          <w:tcPr>
            <w:tcW w:w="2942" w:type="dxa"/>
          </w:tcPr>
          <w:p w14:paraId="4F79D67B" w14:textId="6E9C2BCA" w:rsidR="00F5755F" w:rsidRDefault="00F5755F" w:rsidP="00F5755F">
            <w:r>
              <w:t>Date</w:t>
            </w:r>
          </w:p>
        </w:tc>
        <w:tc>
          <w:tcPr>
            <w:tcW w:w="2941" w:type="dxa"/>
          </w:tcPr>
          <w:p w14:paraId="1025FDC2" w14:textId="7848CC15" w:rsidR="00F5755F" w:rsidRDefault="00F5755F" w:rsidP="00F5755F">
            <w:r>
              <w:t>Author</w:t>
            </w:r>
          </w:p>
        </w:tc>
        <w:tc>
          <w:tcPr>
            <w:tcW w:w="2973" w:type="dxa"/>
          </w:tcPr>
          <w:p w14:paraId="1C84C37C" w14:textId="35CB827A" w:rsidR="00F5755F" w:rsidRDefault="00F5755F" w:rsidP="00F5755F">
            <w:r>
              <w:t>Notes</w:t>
            </w:r>
          </w:p>
        </w:tc>
      </w:tr>
      <w:tr w:rsidR="00F5755F" w14:paraId="0FF8D044" w14:textId="77777777" w:rsidTr="00DC3E26">
        <w:tc>
          <w:tcPr>
            <w:tcW w:w="2942" w:type="dxa"/>
          </w:tcPr>
          <w:p w14:paraId="0295647F" w14:textId="0C629764" w:rsidR="00F5755F" w:rsidRDefault="00F5755F" w:rsidP="00F5755F">
            <w:r>
              <w:t>8/20/2019</w:t>
            </w:r>
          </w:p>
        </w:tc>
        <w:tc>
          <w:tcPr>
            <w:tcW w:w="2941" w:type="dxa"/>
          </w:tcPr>
          <w:p w14:paraId="383D1DED" w14:textId="3DB89FC2" w:rsidR="00F5755F" w:rsidRDefault="00F5755F" w:rsidP="00F5755F">
            <w:r>
              <w:t>Danielle</w:t>
            </w:r>
          </w:p>
        </w:tc>
        <w:tc>
          <w:tcPr>
            <w:tcW w:w="2973" w:type="dxa"/>
          </w:tcPr>
          <w:p w14:paraId="1BB1D303" w14:textId="5C5C8305" w:rsidR="00F5755F" w:rsidRDefault="00F5755F" w:rsidP="00F5755F">
            <w:r>
              <w:t>Initial draft</w:t>
            </w:r>
          </w:p>
        </w:tc>
      </w:tr>
      <w:tr w:rsidR="00F5755F" w14:paraId="4667C25C" w14:textId="77777777" w:rsidTr="00DC3E26">
        <w:tc>
          <w:tcPr>
            <w:tcW w:w="2942" w:type="dxa"/>
          </w:tcPr>
          <w:p w14:paraId="575A80B1" w14:textId="030C645C" w:rsidR="00F5755F" w:rsidRDefault="00F5755F" w:rsidP="00F5755F">
            <w:r>
              <w:t>8/23/2019</w:t>
            </w:r>
          </w:p>
        </w:tc>
        <w:tc>
          <w:tcPr>
            <w:tcW w:w="2941" w:type="dxa"/>
          </w:tcPr>
          <w:p w14:paraId="4607E4C9" w14:textId="0B097F1C" w:rsidR="00F5755F" w:rsidRDefault="00F5755F" w:rsidP="00F5755F">
            <w:r>
              <w:t>Guergana</w:t>
            </w:r>
          </w:p>
        </w:tc>
        <w:tc>
          <w:tcPr>
            <w:tcW w:w="2973" w:type="dxa"/>
          </w:tcPr>
          <w:p w14:paraId="37E0CEBC" w14:textId="26843431" w:rsidR="00F5755F" w:rsidRDefault="00F5755F" w:rsidP="00F5755F">
            <w:r>
              <w:t>Modifications, v3 created</w:t>
            </w:r>
          </w:p>
        </w:tc>
      </w:tr>
      <w:tr w:rsidR="00F5755F" w14:paraId="5A6FB556" w14:textId="77777777" w:rsidTr="00DC3E26">
        <w:tc>
          <w:tcPr>
            <w:tcW w:w="2942" w:type="dxa"/>
          </w:tcPr>
          <w:p w14:paraId="159828E1" w14:textId="1D5970FE" w:rsidR="00F5755F" w:rsidRDefault="00A72304" w:rsidP="00F5755F">
            <w:r>
              <w:t>8/27/2019</w:t>
            </w:r>
          </w:p>
        </w:tc>
        <w:tc>
          <w:tcPr>
            <w:tcW w:w="2941" w:type="dxa"/>
          </w:tcPr>
          <w:p w14:paraId="0964F0F8" w14:textId="0B5084FC" w:rsidR="00F5755F" w:rsidRDefault="00A72304" w:rsidP="00F5755F">
            <w:r>
              <w:t>Guergana</w:t>
            </w:r>
          </w:p>
        </w:tc>
        <w:tc>
          <w:tcPr>
            <w:tcW w:w="2973" w:type="dxa"/>
          </w:tcPr>
          <w:p w14:paraId="007D1A89" w14:textId="46FD8CFC" w:rsidR="00F5755F" w:rsidRDefault="00A72304" w:rsidP="00F5755F">
            <w:r>
              <w:t xml:space="preserve">Modifications </w:t>
            </w:r>
          </w:p>
        </w:tc>
      </w:tr>
      <w:tr w:rsidR="4FF2B6D3" w14:paraId="193B772A" w14:textId="77777777" w:rsidTr="00DC3E26">
        <w:tc>
          <w:tcPr>
            <w:tcW w:w="2942" w:type="dxa"/>
          </w:tcPr>
          <w:p w14:paraId="7EB5D3F2" w14:textId="2A034079" w:rsidR="4FF2B6D3" w:rsidRDefault="447D4016" w:rsidP="00500811">
            <w:r>
              <w:t>8/2</w:t>
            </w:r>
            <w:r w:rsidR="00500811">
              <w:t>9</w:t>
            </w:r>
            <w:r>
              <w:t>/19</w:t>
            </w:r>
          </w:p>
        </w:tc>
        <w:tc>
          <w:tcPr>
            <w:tcW w:w="2941" w:type="dxa"/>
          </w:tcPr>
          <w:p w14:paraId="41E97909" w14:textId="486FE2E4" w:rsidR="4FF2B6D3" w:rsidRDefault="447D4016" w:rsidP="4FF2B6D3">
            <w:r>
              <w:t>Guergana, Dave, Danielle</w:t>
            </w:r>
          </w:p>
        </w:tc>
        <w:tc>
          <w:tcPr>
            <w:tcW w:w="2973" w:type="dxa"/>
          </w:tcPr>
          <w:p w14:paraId="1028ADEC" w14:textId="33D446E5" w:rsidR="4FF2B6D3" w:rsidRDefault="447D4016" w:rsidP="4FF2B6D3">
            <w:r>
              <w:t>Modifications, v4 created</w:t>
            </w:r>
          </w:p>
        </w:tc>
      </w:tr>
      <w:tr w:rsidR="00957098" w14:paraId="1FFAB071" w14:textId="77777777" w:rsidTr="00DC3E26">
        <w:tc>
          <w:tcPr>
            <w:tcW w:w="2942" w:type="dxa"/>
          </w:tcPr>
          <w:p w14:paraId="6A98EC7D" w14:textId="15C3D087" w:rsidR="00957098" w:rsidRDefault="00957098" w:rsidP="00500811">
            <w:r>
              <w:t>8/29/19</w:t>
            </w:r>
          </w:p>
        </w:tc>
        <w:tc>
          <w:tcPr>
            <w:tcW w:w="2941" w:type="dxa"/>
          </w:tcPr>
          <w:p w14:paraId="07B5760B" w14:textId="14238E68" w:rsidR="00957098" w:rsidRDefault="00957098" w:rsidP="4FF2B6D3">
            <w:r>
              <w:t>Danielle</w:t>
            </w:r>
          </w:p>
        </w:tc>
        <w:tc>
          <w:tcPr>
            <w:tcW w:w="2973" w:type="dxa"/>
          </w:tcPr>
          <w:p w14:paraId="577E366C" w14:textId="294CBBC4" w:rsidR="00957098" w:rsidRDefault="00957098" w:rsidP="008E36A2">
            <w:r>
              <w:t xml:space="preserve">Modification based on 8/29 meeting, </w:t>
            </w:r>
            <w:r w:rsidR="00AF4ECD">
              <w:t>v5 created</w:t>
            </w:r>
            <w:r w:rsidR="008E36A2">
              <w:t>.</w:t>
            </w:r>
          </w:p>
        </w:tc>
      </w:tr>
      <w:tr w:rsidR="00B30D54" w14:paraId="0896FBA3" w14:textId="77777777" w:rsidTr="00DC3E26">
        <w:tc>
          <w:tcPr>
            <w:tcW w:w="2942" w:type="dxa"/>
          </w:tcPr>
          <w:p w14:paraId="21E40F29" w14:textId="75B105CC" w:rsidR="00B30D54" w:rsidRDefault="00B30D54" w:rsidP="00500811">
            <w:r>
              <w:t>9/3/19</w:t>
            </w:r>
          </w:p>
        </w:tc>
        <w:tc>
          <w:tcPr>
            <w:tcW w:w="2941" w:type="dxa"/>
          </w:tcPr>
          <w:p w14:paraId="4526654C" w14:textId="2338577A" w:rsidR="00B30D54" w:rsidRDefault="00B30D54" w:rsidP="4FF2B6D3">
            <w:r>
              <w:t>Danielle</w:t>
            </w:r>
          </w:p>
        </w:tc>
        <w:tc>
          <w:tcPr>
            <w:tcW w:w="2973" w:type="dxa"/>
          </w:tcPr>
          <w:p w14:paraId="6D08E06F" w14:textId="0F59F6EA" w:rsidR="00B30D54" w:rsidRDefault="00B30D54" w:rsidP="008E36A2">
            <w:r>
              <w:t>Modifications, v5 finalized</w:t>
            </w:r>
          </w:p>
        </w:tc>
      </w:tr>
      <w:tr w:rsidR="00006CC3" w14:paraId="48FEB397" w14:textId="77777777" w:rsidTr="00DC3E26">
        <w:tc>
          <w:tcPr>
            <w:tcW w:w="2942" w:type="dxa"/>
          </w:tcPr>
          <w:p w14:paraId="240E6F9C" w14:textId="251F9A9E" w:rsidR="00006CC3" w:rsidRDefault="00006CC3" w:rsidP="00500811">
            <w:r>
              <w:t>9/5/19</w:t>
            </w:r>
          </w:p>
        </w:tc>
        <w:tc>
          <w:tcPr>
            <w:tcW w:w="2941" w:type="dxa"/>
          </w:tcPr>
          <w:p w14:paraId="58DC74EF" w14:textId="32C60391" w:rsidR="00006CC3" w:rsidRDefault="00006CC3" w:rsidP="4FF2B6D3">
            <w:r w:rsidRPr="00006CC3">
              <w:t>Guergana, Dave, Danielle</w:t>
            </w:r>
          </w:p>
        </w:tc>
        <w:tc>
          <w:tcPr>
            <w:tcW w:w="2973" w:type="dxa"/>
          </w:tcPr>
          <w:p w14:paraId="1C7ED6AF" w14:textId="6CAFE5B1" w:rsidR="00006CC3" w:rsidRDefault="00006CC3" w:rsidP="008E36A2">
            <w:r>
              <w:t>Modifications, v6 created</w:t>
            </w:r>
          </w:p>
        </w:tc>
      </w:tr>
      <w:tr w:rsidR="00D73FB6" w14:paraId="03728609" w14:textId="77777777" w:rsidTr="00DC3E26">
        <w:tc>
          <w:tcPr>
            <w:tcW w:w="2942" w:type="dxa"/>
          </w:tcPr>
          <w:p w14:paraId="551DE0AB" w14:textId="3EAAADC5" w:rsidR="00D73FB6" w:rsidRDefault="00D73FB6" w:rsidP="00500811">
            <w:r>
              <w:t>9/13/19</w:t>
            </w:r>
          </w:p>
        </w:tc>
        <w:tc>
          <w:tcPr>
            <w:tcW w:w="2941" w:type="dxa"/>
          </w:tcPr>
          <w:p w14:paraId="7640F35C" w14:textId="136C1F61" w:rsidR="00D73FB6" w:rsidRPr="00006CC3" w:rsidRDefault="00D73FB6" w:rsidP="4FF2B6D3">
            <w:r>
              <w:t>Danielle</w:t>
            </w:r>
          </w:p>
        </w:tc>
        <w:tc>
          <w:tcPr>
            <w:tcW w:w="2973" w:type="dxa"/>
          </w:tcPr>
          <w:p w14:paraId="34C4F833" w14:textId="4E80F937" w:rsidR="00D73FB6" w:rsidRDefault="00D73FB6" w:rsidP="008E36A2">
            <w:r>
              <w:t>Modifications, v7 created</w:t>
            </w:r>
          </w:p>
        </w:tc>
      </w:tr>
      <w:tr w:rsidR="00EE64FB" w14:paraId="203DF8D9" w14:textId="77777777" w:rsidTr="00DC3E26">
        <w:tc>
          <w:tcPr>
            <w:tcW w:w="2942" w:type="dxa"/>
          </w:tcPr>
          <w:p w14:paraId="0DA516F9" w14:textId="0B9DB41B" w:rsidR="00EE64FB" w:rsidRDefault="00EE64FB" w:rsidP="00500811">
            <w:r>
              <w:t>9/21/19</w:t>
            </w:r>
          </w:p>
        </w:tc>
        <w:tc>
          <w:tcPr>
            <w:tcW w:w="2941" w:type="dxa"/>
          </w:tcPr>
          <w:p w14:paraId="116F0F6C" w14:textId="135BEE6B" w:rsidR="00EE64FB" w:rsidRDefault="00EE64FB" w:rsidP="4FF2B6D3">
            <w:r>
              <w:t>Ray Mak</w:t>
            </w:r>
          </w:p>
        </w:tc>
        <w:tc>
          <w:tcPr>
            <w:tcW w:w="2973" w:type="dxa"/>
          </w:tcPr>
          <w:p w14:paraId="6CAF6837" w14:textId="457AF387" w:rsidR="00EE64FB" w:rsidRDefault="00EE64FB" w:rsidP="008E36A2">
            <w:r>
              <w:t>Comments/edits to v7</w:t>
            </w:r>
          </w:p>
        </w:tc>
      </w:tr>
      <w:tr w:rsidR="00937A83" w14:paraId="5701944C" w14:textId="77777777" w:rsidTr="00DC3E26">
        <w:tc>
          <w:tcPr>
            <w:tcW w:w="2942" w:type="dxa"/>
          </w:tcPr>
          <w:p w14:paraId="65BA2890" w14:textId="72A31B85" w:rsidR="00937A83" w:rsidRDefault="00937A83" w:rsidP="00500811">
            <w:r>
              <w:t>9/30/19</w:t>
            </w:r>
          </w:p>
        </w:tc>
        <w:tc>
          <w:tcPr>
            <w:tcW w:w="2941" w:type="dxa"/>
          </w:tcPr>
          <w:p w14:paraId="31B3055D" w14:textId="7663BD71" w:rsidR="00937A83" w:rsidRDefault="00937A83" w:rsidP="4FF2B6D3">
            <w:r>
              <w:t>Danielle</w:t>
            </w:r>
          </w:p>
        </w:tc>
        <w:tc>
          <w:tcPr>
            <w:tcW w:w="2973" w:type="dxa"/>
          </w:tcPr>
          <w:p w14:paraId="3BE18D96" w14:textId="43563973" w:rsidR="00937A83" w:rsidRDefault="00937A83" w:rsidP="008E36A2">
            <w:r>
              <w:t>Modifications to v7 based on RM comments, incorporated isotope</w:t>
            </w:r>
          </w:p>
        </w:tc>
      </w:tr>
      <w:tr w:rsidR="00193108" w14:paraId="550BF7E2" w14:textId="77777777" w:rsidTr="00DC3E26">
        <w:tc>
          <w:tcPr>
            <w:tcW w:w="2942" w:type="dxa"/>
          </w:tcPr>
          <w:p w14:paraId="4B15D8B2" w14:textId="5074E951" w:rsidR="00193108" w:rsidRDefault="00193108" w:rsidP="00500811">
            <w:r>
              <w:t>10/7/19</w:t>
            </w:r>
          </w:p>
        </w:tc>
        <w:tc>
          <w:tcPr>
            <w:tcW w:w="2941" w:type="dxa"/>
          </w:tcPr>
          <w:p w14:paraId="20270A58" w14:textId="302799A6" w:rsidR="00193108" w:rsidRDefault="00193108" w:rsidP="4FF2B6D3">
            <w:r>
              <w:t>Danielle</w:t>
            </w:r>
          </w:p>
        </w:tc>
        <w:tc>
          <w:tcPr>
            <w:tcW w:w="2973" w:type="dxa"/>
          </w:tcPr>
          <w:p w14:paraId="14C4981B" w14:textId="307C7F9D" w:rsidR="00193108" w:rsidRDefault="00193108" w:rsidP="008E36A2">
            <w:r>
              <w:t>Modifications to v7 based on JW comments</w:t>
            </w:r>
          </w:p>
        </w:tc>
      </w:tr>
      <w:tr w:rsidR="000D304D" w14:paraId="2F8444E7" w14:textId="77777777" w:rsidTr="00DC3E26">
        <w:tc>
          <w:tcPr>
            <w:tcW w:w="2942" w:type="dxa"/>
          </w:tcPr>
          <w:p w14:paraId="4F88E537" w14:textId="353424C6" w:rsidR="000D304D" w:rsidRDefault="000D304D" w:rsidP="00500811">
            <w:r>
              <w:t>10/7/19</w:t>
            </w:r>
          </w:p>
        </w:tc>
        <w:tc>
          <w:tcPr>
            <w:tcW w:w="2941" w:type="dxa"/>
          </w:tcPr>
          <w:p w14:paraId="51CE4EE3" w14:textId="2C7396A0" w:rsidR="000D304D" w:rsidRDefault="000D304D" w:rsidP="4FF2B6D3">
            <w:r>
              <w:t>Guergana</w:t>
            </w:r>
          </w:p>
        </w:tc>
        <w:tc>
          <w:tcPr>
            <w:tcW w:w="2973" w:type="dxa"/>
          </w:tcPr>
          <w:p w14:paraId="72B5477C" w14:textId="22948860" w:rsidR="000D304D" w:rsidRDefault="00B05219" w:rsidP="008E36A2">
            <w:r>
              <w:t>Did a pass. To help us think what attributes to prioritize</w:t>
            </w:r>
            <w:r w:rsidR="00080EDF">
              <w:t xml:space="preserve"> for system development</w:t>
            </w:r>
            <w:r>
              <w:t>, I am pasting the table with the results for the medication signature extraction</w:t>
            </w:r>
            <w:r w:rsidR="00080EDF">
              <w:t xml:space="preserve"> system</w:t>
            </w:r>
            <w:r>
              <w:t>.</w:t>
            </w:r>
            <w:r w:rsidR="00F3505A">
              <w:t xml:space="preserve"> Our plan is to adapt that code for the radiotherapy extraction</w:t>
            </w:r>
          </w:p>
        </w:tc>
      </w:tr>
      <w:tr w:rsidR="00925B92" w14:paraId="78651530" w14:textId="77777777" w:rsidTr="00DC3E26">
        <w:tc>
          <w:tcPr>
            <w:tcW w:w="2942" w:type="dxa"/>
          </w:tcPr>
          <w:p w14:paraId="0C9FABAE" w14:textId="58EAD39D" w:rsidR="00925B92" w:rsidRDefault="00925B92" w:rsidP="00500811">
            <w:r>
              <w:t>10/10/2019</w:t>
            </w:r>
          </w:p>
        </w:tc>
        <w:tc>
          <w:tcPr>
            <w:tcW w:w="2941" w:type="dxa"/>
          </w:tcPr>
          <w:p w14:paraId="6489EFE0" w14:textId="43C50D92" w:rsidR="00925B92" w:rsidRDefault="00925B92" w:rsidP="4FF2B6D3">
            <w:r>
              <w:t>Danielle</w:t>
            </w:r>
          </w:p>
        </w:tc>
        <w:tc>
          <w:tcPr>
            <w:tcW w:w="2973" w:type="dxa"/>
          </w:tcPr>
          <w:p w14:paraId="1AC45106" w14:textId="10EC24DB" w:rsidR="00925B92" w:rsidRDefault="00925B92" w:rsidP="00925B92">
            <w:r>
              <w:t>Incorporated details on co-reference of true and relative anatomic sites. Created in-text cross-reference hyperlinks.</w:t>
            </w:r>
            <w:r w:rsidR="00BF658B">
              <w:t xml:space="preserve"> Fully annotated examples added. </w:t>
            </w:r>
            <w:r>
              <w:t xml:space="preserve"> </w:t>
            </w:r>
            <w:proofErr w:type="gramStart"/>
            <w:r>
              <w:t>v8</w:t>
            </w:r>
            <w:proofErr w:type="gramEnd"/>
            <w:r>
              <w:t xml:space="preserve"> created for pilot annotations.</w:t>
            </w:r>
          </w:p>
        </w:tc>
      </w:tr>
      <w:tr w:rsidR="00980725" w14:paraId="3A78EFFA" w14:textId="77777777" w:rsidTr="00DC3E26">
        <w:tc>
          <w:tcPr>
            <w:tcW w:w="2942" w:type="dxa"/>
          </w:tcPr>
          <w:p w14:paraId="70B69A69" w14:textId="0E594F5A" w:rsidR="00980725" w:rsidRDefault="00980725" w:rsidP="00500811">
            <w:r>
              <w:t>12/9/19</w:t>
            </w:r>
          </w:p>
        </w:tc>
        <w:tc>
          <w:tcPr>
            <w:tcW w:w="2941" w:type="dxa"/>
          </w:tcPr>
          <w:p w14:paraId="284EAB47" w14:textId="209A2285" w:rsidR="00980725" w:rsidRDefault="00980725" w:rsidP="4FF2B6D3">
            <w:r>
              <w:t>Danielle + Dave</w:t>
            </w:r>
          </w:p>
        </w:tc>
        <w:tc>
          <w:tcPr>
            <w:tcW w:w="2973" w:type="dxa"/>
          </w:tcPr>
          <w:p w14:paraId="6D0D8374" w14:textId="52C8FA95" w:rsidR="00980725" w:rsidRDefault="00980725" w:rsidP="00925B92">
            <w:r>
              <w:t>Incorporated edits after pilot annotation round 1.</w:t>
            </w:r>
            <w:r w:rsidR="000A3AA7">
              <w:t xml:space="preserve"> V9 created.</w:t>
            </w:r>
          </w:p>
        </w:tc>
      </w:tr>
    </w:tbl>
    <w:p w14:paraId="02D8F96E" w14:textId="77777777" w:rsidR="00B05219" w:rsidRDefault="00B05219" w:rsidP="00B05219">
      <w:pPr>
        <w:pStyle w:val="ListParagraph"/>
      </w:pPr>
    </w:p>
    <w:p w14:paraId="58E593A7" w14:textId="5EC53ADD" w:rsidR="00B05219" w:rsidRDefault="00B05219" w:rsidP="009C59E2">
      <w:pPr>
        <w:pStyle w:val="ListParagraph"/>
        <w:jc w:val="center"/>
      </w:pPr>
      <w:commentRangeStart w:id="1"/>
      <w:r w:rsidRPr="00B05219">
        <w:rPr>
          <w:noProof/>
        </w:rPr>
        <w:lastRenderedPageBreak/>
        <w:drawing>
          <wp:inline distT="0" distB="0" distL="0" distR="0" wp14:anchorId="4F702818" wp14:editId="75C44A89">
            <wp:extent cx="3423514" cy="2188506"/>
            <wp:effectExtent l="0" t="0" r="5715" b="2540"/>
            <wp:docPr id="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0"/>
                    <a:stretch>
                      <a:fillRect/>
                    </a:stretch>
                  </pic:blipFill>
                  <pic:spPr>
                    <a:xfrm>
                      <a:off x="0" y="0"/>
                      <a:ext cx="3424640" cy="2189226"/>
                    </a:xfrm>
                    <a:prstGeom prst="rect">
                      <a:avLst/>
                    </a:prstGeom>
                  </pic:spPr>
                </pic:pic>
              </a:graphicData>
            </a:graphic>
          </wp:inline>
        </w:drawing>
      </w:r>
      <w:commentRangeEnd w:id="1"/>
      <w:r w:rsidR="00B73C05">
        <w:rPr>
          <w:rStyle w:val="CommentReference"/>
        </w:rPr>
        <w:commentReference w:id="1"/>
      </w:r>
    </w:p>
    <w:p w14:paraId="510D5F48" w14:textId="328CAA03" w:rsidR="00B05219" w:rsidRDefault="00B05219" w:rsidP="009C59E2">
      <w:pPr>
        <w:pStyle w:val="ListParagraph"/>
        <w:jc w:val="center"/>
      </w:pPr>
      <w:r>
        <w:t>Table: Results for medication signature extraction. SVM – support vector machines; Neural – neural network; ADE – adverse drug effect</w:t>
      </w:r>
      <w:r w:rsidR="00E26019">
        <w:t>; P – precision/PPV; R – recall/sensitivity; F1 – F1 score (harmonic mean of precision and recall)</w:t>
      </w:r>
    </w:p>
    <w:p w14:paraId="3480C157" w14:textId="00527FBF" w:rsidR="008B25D0" w:rsidRPr="008B25D0" w:rsidRDefault="00F5755F" w:rsidP="00B05219">
      <w:pPr>
        <w:pStyle w:val="ListParagraph"/>
      </w:pPr>
      <w:r>
        <w:br w:type="page"/>
      </w:r>
    </w:p>
    <w:p w14:paraId="2452D0E6" w14:textId="5D8BC53F" w:rsidR="00D5092A" w:rsidRDefault="65C8029B" w:rsidP="00D5092A">
      <w:pPr>
        <w:pStyle w:val="Heading1"/>
      </w:pPr>
      <w:bookmarkStart w:id="2" w:name="_Toc22033462"/>
      <w:r>
        <w:lastRenderedPageBreak/>
        <w:t>General guidelines</w:t>
      </w:r>
      <w:bookmarkEnd w:id="2"/>
    </w:p>
    <w:p w14:paraId="406E8503" w14:textId="5ED36CAE" w:rsidR="00E93C30" w:rsidRDefault="2EB3C110" w:rsidP="00E93C30">
      <w:r>
        <w:t xml:space="preserve">The annotation guidelines are created for the purpose of parsing clinical text to extract radiotherapy information. The annotation guideline was created to align with </w:t>
      </w:r>
      <w:hyperlink r:id="rId11" w:history="1">
        <w:r w:rsidRPr="00193108">
          <w:rPr>
            <w:rStyle w:val="Hyperlink"/>
          </w:rPr>
          <w:t>NAACCR v18</w:t>
        </w:r>
      </w:hyperlink>
      <w:r>
        <w:t xml:space="preserve"> </w:t>
      </w:r>
      <w:r w:rsidR="00193108">
        <w:t xml:space="preserve">(revised 9/4/2019) </w:t>
      </w:r>
      <w:r>
        <w:t xml:space="preserve">and the </w:t>
      </w:r>
      <w:hyperlink r:id="rId12" w:history="1">
        <w:r w:rsidRPr="00193108">
          <w:rPr>
            <w:rStyle w:val="Hyperlink"/>
          </w:rPr>
          <w:t>ASTRO consensus minimum data elements</w:t>
        </w:r>
      </w:hyperlink>
      <w:r>
        <w:t xml:space="preserve"> (Hayman et al., </w:t>
      </w:r>
      <w:r w:rsidRPr="2EB3C110">
        <w:rPr>
          <w:i/>
          <w:iCs/>
        </w:rPr>
        <w:t xml:space="preserve">PRO </w:t>
      </w:r>
      <w:r w:rsidR="00193108">
        <w:t xml:space="preserve">2019) </w:t>
      </w:r>
      <w:r>
        <w:t>wherever possible. When NAACCR and ASTRO entities conflicted, priority was given to NAACCR entities.</w:t>
      </w:r>
    </w:p>
    <w:p w14:paraId="53354B6D" w14:textId="47384777" w:rsidR="00E93C30" w:rsidRDefault="00E93C30" w:rsidP="00E93C30">
      <w:pPr>
        <w:pStyle w:val="ListParagraph"/>
        <w:numPr>
          <w:ilvl w:val="0"/>
          <w:numId w:val="24"/>
        </w:numPr>
      </w:pPr>
      <w:r>
        <w:t>Annotate only what is in the text. Do not apply inferencing.</w:t>
      </w:r>
    </w:p>
    <w:p w14:paraId="3DF3FF2C" w14:textId="39CB1DBF" w:rsidR="00C71E40" w:rsidRDefault="00C71E40" w:rsidP="00E93C30">
      <w:pPr>
        <w:pStyle w:val="ListParagraph"/>
        <w:numPr>
          <w:ilvl w:val="0"/>
          <w:numId w:val="24"/>
        </w:numPr>
      </w:pPr>
      <w:r>
        <w:t>If a span is required, span the minimal amount of text that signals the information. Do not span entire sentences or most of the sentence.</w:t>
      </w:r>
    </w:p>
    <w:p w14:paraId="6B66CFE9" w14:textId="4E822EF8" w:rsidR="00B73C05" w:rsidRDefault="000800EC" w:rsidP="000800EC">
      <w:pPr>
        <w:rPr>
          <w:rStyle w:val="Hyperlink"/>
        </w:rPr>
      </w:pPr>
      <w:r>
        <w:t xml:space="preserve">The annotation tool we are using is Anafora, available open source at </w:t>
      </w:r>
      <w:hyperlink r:id="rId13" w:history="1">
        <w:r w:rsidR="00A35448">
          <w:rPr>
            <w:rStyle w:val="Hyperlink"/>
          </w:rPr>
          <w:t>https://github.com/weitechen/anafora</w:t>
        </w:r>
      </w:hyperlink>
      <w:r w:rsidR="000F55D1">
        <w:rPr>
          <w:rStyle w:val="Hyperlink"/>
        </w:rPr>
        <w:t>.</w:t>
      </w:r>
    </w:p>
    <w:p w14:paraId="3B2A9F06" w14:textId="77777777" w:rsidR="00925B92" w:rsidRDefault="00925B92" w:rsidP="000800EC">
      <w:pPr>
        <w:rPr>
          <w:rStyle w:val="Hyperlink"/>
          <w:color w:val="auto"/>
          <w:u w:val="none"/>
        </w:rPr>
      </w:pPr>
    </w:p>
    <w:p w14:paraId="6F63481D" w14:textId="6E187418" w:rsidR="00925B92" w:rsidRPr="00925B92" w:rsidRDefault="00925B92" w:rsidP="000800EC">
      <w:pPr>
        <w:rPr>
          <w:rStyle w:val="Hyperlink"/>
          <w:color w:val="auto"/>
          <w:u w:val="none"/>
        </w:rPr>
      </w:pPr>
      <w:r>
        <w:rPr>
          <w:rStyle w:val="Hyperlink"/>
          <w:color w:val="auto"/>
          <w:u w:val="none"/>
        </w:rPr>
        <w:t>Please note that in-text cross-reference hyperlinks are included throughout.</w:t>
      </w:r>
    </w:p>
    <w:p w14:paraId="73A9A740" w14:textId="77777777" w:rsidR="000F55D1" w:rsidRDefault="000F55D1" w:rsidP="000800EC">
      <w:pPr>
        <w:rPr>
          <w:rStyle w:val="Hyperlink"/>
        </w:rPr>
      </w:pPr>
    </w:p>
    <w:p w14:paraId="7350CF82" w14:textId="417A55C3" w:rsidR="000F55D1" w:rsidRPr="000F55D1" w:rsidRDefault="72E1E19F" w:rsidP="72E1E19F">
      <w:pPr>
        <w:rPr>
          <w:color w:val="0000FF"/>
        </w:rPr>
      </w:pPr>
      <w:r>
        <w:t>The scope of this project is the annotation of external beam radiotherapy and brachytherapy treatments. External beam radiotherapy is the delivery of directly or indirectly ionizing radiation to a patient via an external source, such as a linear accelerator or cyclotron. Currently, this is the most common form of radiotherapy. Brachytherapy is the use of radioactive isotopes (also known as radioactive sources) to deliver radiation therapy by either 1) temporarily or permanently implanting the radioactive source within a treatment site, or 2) temporarily or permanently placing the radioactive source within a body cavity where it is very close to the treatment site, such as a vessel, biliary tract, vagina, esophagus, or tracheobronchial tree. Radiopharmaceuticals, which are unsealed radioisotopes that are delivered orally or intravenously for diagnostic or therapeutic purposes, are outside the scope of this project and should not be annotated using these guidelines. Examples of radiopharmaceutals are iodine-123 (used for imaging), iodine-131 (used to treat thyroid cancer (radioiodine ablation) and neuroendocrine cancers when used in MIBG), strontium-89 (Metastron, used to treat bone metastases), technetium-99m (used for a wide range of imaging), lutetium-177 dotatate (Lutathera, used to treat gastroenteropancreatic neuroendocrine cancers), radium-223 (Xofigo, used to treat prostate cancer bone metastases), and samarium-153 lexidronam (Quadramet, used to treat bone metastases). These radiopharmaceuticals are generally similarly to traditional medications, with a dose (in radiation dose/mass), frequency, and route. Of note, some intracavitary brachytherapy radioisotopes are unsealed, such as yttrium-</w:t>
      </w:r>
      <w:proofErr w:type="gramStart"/>
      <w:r>
        <w:t>90,</w:t>
      </w:r>
      <w:proofErr w:type="gramEnd"/>
      <w:r>
        <w:t xml:space="preserve"> however this falls within the scope of this project as it is delivered as intracavitary brachytherapy and described similarly to other brachytherapy treatments.</w:t>
      </w:r>
    </w:p>
    <w:p w14:paraId="0AD1C6B6" w14:textId="77777777" w:rsidR="00A35448" w:rsidRDefault="00A35448" w:rsidP="000800EC"/>
    <w:p w14:paraId="14627349" w14:textId="5B4687A1" w:rsidR="00530850" w:rsidRDefault="00530850" w:rsidP="00530850">
      <w:pPr>
        <w:pStyle w:val="Heading1"/>
      </w:pPr>
      <w:bookmarkStart w:id="3" w:name="_Toc22033463"/>
      <w:r>
        <w:lastRenderedPageBreak/>
        <w:t>Fully Annotated Examples</w:t>
      </w:r>
      <w:r w:rsidR="000A0447">
        <w:t xml:space="preserve"> in Anafora</w:t>
      </w:r>
      <w:bookmarkEnd w:id="3"/>
    </w:p>
    <w:p w14:paraId="5594E6AB" w14:textId="77777777" w:rsidR="000A19CC" w:rsidRDefault="000A19CC" w:rsidP="002B5DC4"/>
    <w:p w14:paraId="4C62142C" w14:textId="2C440BCE" w:rsidR="000A19CC" w:rsidRDefault="00EF67F8" w:rsidP="00530850">
      <w:pPr>
        <w:ind w:left="360"/>
        <w:rPr>
          <w:noProof/>
        </w:rPr>
      </w:pPr>
      <w:r>
        <w:rPr>
          <w:noProof/>
        </w:rPr>
        <w:t xml:space="preserve">First </w:t>
      </w:r>
      <w:r w:rsidR="00020BA5">
        <w:rPr>
          <w:noProof/>
        </w:rPr>
        <w:t>radiotherapy instance (phase 1)</w:t>
      </w:r>
      <w:r>
        <w:rPr>
          <w:noProof/>
        </w:rPr>
        <w:t>:</w:t>
      </w:r>
    </w:p>
    <w:p w14:paraId="5F69E807" w14:textId="4F3FB534" w:rsidR="00EF67F8" w:rsidRDefault="002F3A1F" w:rsidP="00530850">
      <w:pPr>
        <w:ind w:left="360"/>
      </w:pPr>
      <w:r w:rsidRPr="002F3A1F">
        <w:rPr>
          <w:noProof/>
        </w:rPr>
        <w:drawing>
          <wp:inline distT="0" distB="0" distL="0" distR="0" wp14:anchorId="5A177158" wp14:editId="231150DD">
            <wp:extent cx="5947310" cy="5353050"/>
            <wp:effectExtent l="0" t="0" r="0" b="0"/>
            <wp:docPr id="1026" name="Picture 2" descr="C:\Users\CH196604\OneDrive\Pictures\Screenshots\2019-10-10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C:\Users\CH196604\OneDrive\Pictures\Screenshots\2019-10-10 (2).png"/>
                    <pic:cNvPicPr>
                      <a:picLocks noChangeAspect="1" noChangeArrowheads="1"/>
                    </pic:cNvPicPr>
                  </pic:nvPicPr>
                  <pic:blipFill rotWithShape="1">
                    <a:blip r:embed="rId14">
                      <a:extLst>
                        <a:ext uri="{28A0092B-C50C-407E-A947-70E740481C1C}">
                          <a14:useLocalDpi xmlns:a14="http://schemas.microsoft.com/office/drawing/2010/main" val="0"/>
                        </a:ext>
                      </a:extLst>
                    </a:blip>
                    <a:srcRect l="3308" t="8692" r="69943" b="5701"/>
                    <a:stretch/>
                  </pic:blipFill>
                  <pic:spPr bwMode="auto">
                    <a:xfrm>
                      <a:off x="0" y="0"/>
                      <a:ext cx="5956393" cy="5361225"/>
                    </a:xfrm>
                    <a:prstGeom prst="rect">
                      <a:avLst/>
                    </a:prstGeom>
                    <a:noFill/>
                    <a:ln>
                      <a:noFill/>
                    </a:ln>
                    <a:extLst>
                      <a:ext uri="{53640926-AAD7-44D8-BBD7-CCE9431645EC}">
                        <a14:shadowObscured xmlns:a14="http://schemas.microsoft.com/office/drawing/2010/main"/>
                      </a:ext>
                    </a:extLst>
                  </pic:spPr>
                </pic:pic>
              </a:graphicData>
            </a:graphic>
          </wp:inline>
        </w:drawing>
      </w:r>
    </w:p>
    <w:p w14:paraId="3C7B4DE7" w14:textId="77777777" w:rsidR="00EF67F8" w:rsidRDefault="00EF67F8" w:rsidP="00530850">
      <w:pPr>
        <w:ind w:left="360"/>
      </w:pPr>
    </w:p>
    <w:p w14:paraId="7569E6EE" w14:textId="77777777" w:rsidR="00EF67F8" w:rsidRDefault="00EF67F8" w:rsidP="00A243CC"/>
    <w:p w14:paraId="1924744D" w14:textId="77777777" w:rsidR="00A243CC" w:rsidRDefault="00A243CC" w:rsidP="00A243CC"/>
    <w:p w14:paraId="734A996E" w14:textId="77777777" w:rsidR="002F3A1F" w:rsidRDefault="002F3A1F" w:rsidP="00530850">
      <w:pPr>
        <w:ind w:left="360"/>
      </w:pPr>
    </w:p>
    <w:p w14:paraId="1D785821" w14:textId="77777777" w:rsidR="002F3A1F" w:rsidRDefault="002F3A1F" w:rsidP="002F3A1F"/>
    <w:p w14:paraId="61687207" w14:textId="33D98BA3" w:rsidR="00EF67F8" w:rsidRDefault="00EF67F8" w:rsidP="002F3A1F">
      <w:pPr>
        <w:ind w:firstLine="360"/>
      </w:pPr>
      <w:r>
        <w:lastRenderedPageBreak/>
        <w:t xml:space="preserve">Second </w:t>
      </w:r>
      <w:r w:rsidR="002F3A1F">
        <w:t>radiotherapy instance (phase 2)</w:t>
      </w:r>
      <w:r>
        <w:t>:</w:t>
      </w:r>
    </w:p>
    <w:p w14:paraId="45E4B85B" w14:textId="673DBE1F" w:rsidR="00EF67F8" w:rsidRDefault="002F3A1F" w:rsidP="00530850">
      <w:pPr>
        <w:ind w:left="360"/>
      </w:pPr>
      <w:r w:rsidRPr="002F3A1F">
        <w:rPr>
          <w:noProof/>
        </w:rPr>
        <w:drawing>
          <wp:inline distT="0" distB="0" distL="0" distR="0" wp14:anchorId="46B39FDA" wp14:editId="71FDC5BA">
            <wp:extent cx="5943600" cy="5306060"/>
            <wp:effectExtent l="0" t="0" r="0" b="8890"/>
            <wp:docPr id="1027" name="Picture 3" descr="C:\Users\CH196604\OneDrive\Pictures\Screenshots\2019-10-10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descr="C:\Users\CH196604\OneDrive\Pictures\Screenshots\2019-10-10 (3).png"/>
                    <pic:cNvPicPr>
                      <a:picLocks noChangeAspect="1" noChangeArrowheads="1"/>
                    </pic:cNvPicPr>
                  </pic:nvPicPr>
                  <pic:blipFill rotWithShape="1">
                    <a:blip r:embed="rId15">
                      <a:extLst>
                        <a:ext uri="{28A0092B-C50C-407E-A947-70E740481C1C}">
                          <a14:useLocalDpi xmlns:a14="http://schemas.microsoft.com/office/drawing/2010/main" val="0"/>
                        </a:ext>
                      </a:extLst>
                    </a:blip>
                    <a:srcRect l="3434" t="8755" r="69638" b="5783"/>
                    <a:stretch/>
                  </pic:blipFill>
                  <pic:spPr bwMode="auto">
                    <a:xfrm>
                      <a:off x="0" y="0"/>
                      <a:ext cx="5943600" cy="5306060"/>
                    </a:xfrm>
                    <a:prstGeom prst="rect">
                      <a:avLst/>
                    </a:prstGeom>
                    <a:noFill/>
                  </pic:spPr>
                </pic:pic>
              </a:graphicData>
            </a:graphic>
          </wp:inline>
        </w:drawing>
      </w:r>
    </w:p>
    <w:p w14:paraId="1E298774" w14:textId="16E7740C" w:rsidR="000A19CC" w:rsidRDefault="000A19CC" w:rsidP="00530850">
      <w:pPr>
        <w:ind w:left="360"/>
      </w:pPr>
    </w:p>
    <w:p w14:paraId="3BCEB0B3" w14:textId="77777777" w:rsidR="002F3A1F" w:rsidRDefault="002F3A1F" w:rsidP="00530850">
      <w:pPr>
        <w:ind w:left="360"/>
      </w:pPr>
    </w:p>
    <w:p w14:paraId="035D9D9F" w14:textId="77777777" w:rsidR="002F3A1F" w:rsidRDefault="002F3A1F" w:rsidP="00530850">
      <w:pPr>
        <w:ind w:left="360"/>
      </w:pPr>
    </w:p>
    <w:p w14:paraId="39748107" w14:textId="77777777" w:rsidR="002F3A1F" w:rsidRDefault="002F3A1F" w:rsidP="00530850">
      <w:pPr>
        <w:ind w:left="360"/>
      </w:pPr>
    </w:p>
    <w:p w14:paraId="4586C016" w14:textId="77777777" w:rsidR="002F3A1F" w:rsidRDefault="002F3A1F" w:rsidP="00530850">
      <w:pPr>
        <w:ind w:left="360"/>
      </w:pPr>
    </w:p>
    <w:p w14:paraId="5D83DDF6" w14:textId="77777777" w:rsidR="002F3A1F" w:rsidRDefault="002F3A1F" w:rsidP="00530850">
      <w:pPr>
        <w:ind w:left="360"/>
      </w:pPr>
    </w:p>
    <w:p w14:paraId="26E71BA2" w14:textId="77777777" w:rsidR="002F3A1F" w:rsidRDefault="002F3A1F" w:rsidP="00530850">
      <w:pPr>
        <w:ind w:left="360"/>
      </w:pPr>
    </w:p>
    <w:p w14:paraId="7ACD39EF" w14:textId="38A260ED" w:rsidR="00EF67F8" w:rsidRDefault="002F3A1F" w:rsidP="00530850">
      <w:pPr>
        <w:ind w:left="360"/>
      </w:pPr>
      <w:r>
        <w:lastRenderedPageBreak/>
        <w:t>Third radiotherapy instance (t</w:t>
      </w:r>
      <w:r w:rsidR="00EF67F8">
        <w:t>otal course</w:t>
      </w:r>
      <w:r>
        <w:t>)</w:t>
      </w:r>
      <w:r w:rsidR="00EF67F8">
        <w:t>:</w:t>
      </w:r>
    </w:p>
    <w:p w14:paraId="18868E07" w14:textId="2308780B" w:rsidR="009A7C87" w:rsidRDefault="002F3A1F" w:rsidP="00530850">
      <w:pPr>
        <w:ind w:left="360"/>
      </w:pPr>
      <w:r w:rsidRPr="002F3A1F">
        <w:rPr>
          <w:noProof/>
        </w:rPr>
        <w:drawing>
          <wp:inline distT="0" distB="0" distL="0" distR="0" wp14:anchorId="16F1F3CC" wp14:editId="451C35EC">
            <wp:extent cx="5943600" cy="5341620"/>
            <wp:effectExtent l="0" t="0" r="0" b="0"/>
            <wp:docPr id="1028" name="Picture 4" descr="C:\Users\CH196604\OneDrive\Pictures\Screenshots\2019-10-10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descr="C:\Users\CH196604\OneDrive\Pictures\Screenshots\2019-10-10 (4).png"/>
                    <pic:cNvPicPr>
                      <a:picLocks noChangeAspect="1" noChangeArrowheads="1"/>
                    </pic:cNvPicPr>
                  </pic:nvPicPr>
                  <pic:blipFill rotWithShape="1">
                    <a:blip r:embed="rId16">
                      <a:extLst>
                        <a:ext uri="{28A0092B-C50C-407E-A947-70E740481C1C}">
                          <a14:useLocalDpi xmlns:a14="http://schemas.microsoft.com/office/drawing/2010/main" val="0"/>
                        </a:ext>
                      </a:extLst>
                    </a:blip>
                    <a:srcRect l="3409" t="8687" r="69659" b="5253"/>
                    <a:stretch/>
                  </pic:blipFill>
                  <pic:spPr bwMode="auto">
                    <a:xfrm>
                      <a:off x="0" y="0"/>
                      <a:ext cx="5943600" cy="5341620"/>
                    </a:xfrm>
                    <a:prstGeom prst="rect">
                      <a:avLst/>
                    </a:prstGeom>
                    <a:noFill/>
                  </pic:spPr>
                </pic:pic>
              </a:graphicData>
            </a:graphic>
          </wp:inline>
        </w:drawing>
      </w:r>
    </w:p>
    <w:p w14:paraId="5D596A06" w14:textId="77777777" w:rsidR="00DD2B34" w:rsidRPr="00E93C30" w:rsidRDefault="00DD2B34" w:rsidP="00530850">
      <w:pPr>
        <w:ind w:left="360"/>
      </w:pPr>
    </w:p>
    <w:p w14:paraId="1824CD17" w14:textId="77777777" w:rsidR="003B3B9E" w:rsidRPr="00AB0A01" w:rsidRDefault="447D4016" w:rsidP="00D5092A">
      <w:pPr>
        <w:pStyle w:val="Heading1"/>
      </w:pPr>
      <w:bookmarkStart w:id="4" w:name="_Ref21599226"/>
      <w:bookmarkStart w:id="5" w:name="_Ref21600147"/>
      <w:bookmarkStart w:id="6" w:name="_Ref21600707"/>
      <w:bookmarkStart w:id="7" w:name="_Toc22033464"/>
      <w:r>
        <w:t>Radiotherapy Span</w:t>
      </w:r>
      <w:bookmarkEnd w:id="4"/>
      <w:bookmarkEnd w:id="5"/>
      <w:bookmarkEnd w:id="6"/>
      <w:bookmarkEnd w:id="7"/>
    </w:p>
    <w:p w14:paraId="56DCB469" w14:textId="2BCCEA55" w:rsidR="00D52917" w:rsidRDefault="4FF2B6D3" w:rsidP="00D52917">
      <w:pPr>
        <w:spacing w:after="14" w:line="240" w:lineRule="auto"/>
      </w:pPr>
      <w:r>
        <w:t>Each radiotherapy annotatio</w:t>
      </w:r>
      <w:r w:rsidR="00BF7D4E">
        <w:t xml:space="preserve">n is anchored on a span, i.e. the </w:t>
      </w:r>
      <w:r>
        <w:t>te</w:t>
      </w:r>
      <w:r w:rsidR="009A6E3F">
        <w:t xml:space="preserve">xt that refers to radiotherapy. A radiation </w:t>
      </w:r>
      <w:r w:rsidR="00E26119">
        <w:t xml:space="preserve">treatment </w:t>
      </w:r>
      <w:r w:rsidR="009A6E3F">
        <w:t>is delivered in one or more phases, which are often referred to as “courses”</w:t>
      </w:r>
      <w:r w:rsidR="00C33D64">
        <w:t xml:space="preserve">, </w:t>
      </w:r>
      <w:r w:rsidR="009A6E3F">
        <w:t>“boosts”</w:t>
      </w:r>
      <w:r w:rsidR="00C33D64">
        <w:t>, or “conedowns” (abbreviated as “CD”)</w:t>
      </w:r>
      <w:r w:rsidR="009A6E3F">
        <w:t xml:space="preserve">. If there is more than 1 phase, each phase </w:t>
      </w:r>
      <w:r w:rsidR="00193108">
        <w:t xml:space="preserve">results in a different total </w:t>
      </w:r>
      <w:r w:rsidR="009A6E3F">
        <w:t xml:space="preserve">dose </w:t>
      </w:r>
      <w:r w:rsidR="00897C03">
        <w:t xml:space="preserve">for </w:t>
      </w:r>
      <w:r w:rsidR="009A6E3F">
        <w:t xml:space="preserve">a general treatment area. Each radiotherapy instance refers to an individual phase </w:t>
      </w:r>
      <w:r w:rsidR="009A6E3F">
        <w:rPr>
          <w:i/>
        </w:rPr>
        <w:t xml:space="preserve">or </w:t>
      </w:r>
      <w:r w:rsidR="009A6E3F">
        <w:t xml:space="preserve">the </w:t>
      </w:r>
      <w:r w:rsidR="0097615F" w:rsidRPr="00003902">
        <w:rPr>
          <w:color w:val="0070C0"/>
          <w:u w:val="single"/>
        </w:rPr>
        <w:fldChar w:fldCharType="begin"/>
      </w:r>
      <w:r w:rsidR="0097615F" w:rsidRPr="00003902">
        <w:rPr>
          <w:color w:val="0070C0"/>
          <w:u w:val="single"/>
        </w:rPr>
        <w:instrText xml:space="preserve"> REF _Ref21600441 \h  \* MERGEFORMAT </w:instrText>
      </w:r>
      <w:r w:rsidR="0097615F" w:rsidRPr="00003902">
        <w:rPr>
          <w:color w:val="0070C0"/>
          <w:u w:val="single"/>
        </w:rPr>
      </w:r>
      <w:r w:rsidR="0097615F" w:rsidRPr="00003902">
        <w:rPr>
          <w:color w:val="0070C0"/>
          <w:u w:val="single"/>
        </w:rPr>
        <w:fldChar w:fldCharType="separate"/>
      </w:r>
      <w:r w:rsidR="0097615F" w:rsidRPr="00003902">
        <w:rPr>
          <w:rStyle w:val="Heading2Char"/>
          <w:color w:val="0070C0"/>
          <w:u w:val="single"/>
        </w:rPr>
        <w:t>total_course</w:t>
      </w:r>
      <w:r w:rsidR="0097615F" w:rsidRPr="00003902">
        <w:rPr>
          <w:color w:val="0070C0"/>
          <w:u w:val="single"/>
        </w:rPr>
        <w:fldChar w:fldCharType="end"/>
      </w:r>
      <w:r w:rsidR="0097615F">
        <w:t xml:space="preserve"> </w:t>
      </w:r>
      <w:r w:rsidR="009A6E3F">
        <w:t>(documentation that summarizes the total treatment, summing over all the phases</w:t>
      </w:r>
      <w:r w:rsidR="00016616">
        <w:t xml:space="preserve">, see examples below and section </w:t>
      </w:r>
      <w:r w:rsidR="0097615F" w:rsidRPr="0097615F">
        <w:rPr>
          <w:color w:val="0070C0"/>
          <w:u w:val="single"/>
        </w:rPr>
        <w:fldChar w:fldCharType="begin"/>
      </w:r>
      <w:r w:rsidR="0097615F" w:rsidRPr="0097615F">
        <w:rPr>
          <w:color w:val="0070C0"/>
          <w:u w:val="single"/>
        </w:rPr>
        <w:instrText xml:space="preserve"> REF _Ref21600397 \w \h </w:instrText>
      </w:r>
      <w:r w:rsidR="0097615F" w:rsidRPr="0097615F">
        <w:rPr>
          <w:color w:val="0070C0"/>
          <w:u w:val="single"/>
        </w:rPr>
      </w:r>
      <w:r w:rsidR="0097615F" w:rsidRPr="0097615F">
        <w:rPr>
          <w:color w:val="0070C0"/>
          <w:u w:val="single"/>
        </w:rPr>
        <w:fldChar w:fldCharType="separate"/>
      </w:r>
      <w:r w:rsidR="0097615F" w:rsidRPr="0097615F">
        <w:rPr>
          <w:color w:val="0070C0"/>
          <w:u w:val="single"/>
        </w:rPr>
        <w:t>4.15</w:t>
      </w:r>
      <w:r w:rsidR="0097615F" w:rsidRPr="0097615F">
        <w:rPr>
          <w:color w:val="0070C0"/>
          <w:u w:val="single"/>
        </w:rPr>
        <w:fldChar w:fldCharType="end"/>
      </w:r>
      <w:r w:rsidR="009A6E3F">
        <w:t xml:space="preserve">). </w:t>
      </w:r>
      <w:r>
        <w:t xml:space="preserve">Span the </w:t>
      </w:r>
      <w:r w:rsidR="00BF7D4E">
        <w:t>shortest possible span tha</w:t>
      </w:r>
      <w:r w:rsidR="00016616">
        <w:t>t</w:t>
      </w:r>
      <w:r w:rsidR="00BF7D4E">
        <w:t xml:space="preserve"> encompasses the radiotherapy details for the particular radiotherapy instance.</w:t>
      </w:r>
      <w:r>
        <w:t xml:space="preserve"> </w:t>
      </w:r>
      <w:r w:rsidR="00AA07E2">
        <w:t xml:space="preserve">Phrases such as “then”, “second course”, “third course”, “and then a”, and “followed by” should be included in the span because they signal temporality. </w:t>
      </w:r>
      <w:r w:rsidR="00016616">
        <w:t xml:space="preserve">If the </w:t>
      </w:r>
      <w:r w:rsidR="00016616">
        <w:lastRenderedPageBreak/>
        <w:t>radiotherapy instance is</w:t>
      </w:r>
      <w:r w:rsidR="00A243CC">
        <w:t xml:space="preserve"> a total cours</w:t>
      </w:r>
      <w:r w:rsidR="0097615F">
        <w:t>e (</w:t>
      </w:r>
      <w:r w:rsidR="00A243CC">
        <w:t xml:space="preserve">section </w:t>
      </w:r>
      <w:r w:rsidR="0097615F" w:rsidRPr="0097615F">
        <w:rPr>
          <w:color w:val="0070C0"/>
          <w:u w:val="single"/>
        </w:rPr>
        <w:fldChar w:fldCharType="begin"/>
      </w:r>
      <w:r w:rsidR="0097615F" w:rsidRPr="0097615F">
        <w:rPr>
          <w:color w:val="0070C0"/>
          <w:u w:val="single"/>
        </w:rPr>
        <w:instrText xml:space="preserve"> REF _Ref21600397 \w \h </w:instrText>
      </w:r>
      <w:r w:rsidR="0097615F" w:rsidRPr="0097615F">
        <w:rPr>
          <w:color w:val="0070C0"/>
          <w:u w:val="single"/>
        </w:rPr>
      </w:r>
      <w:r w:rsidR="0097615F" w:rsidRPr="0097615F">
        <w:rPr>
          <w:color w:val="0070C0"/>
          <w:u w:val="single"/>
        </w:rPr>
        <w:fldChar w:fldCharType="separate"/>
      </w:r>
      <w:r w:rsidR="0097615F" w:rsidRPr="0097615F">
        <w:rPr>
          <w:color w:val="0070C0"/>
          <w:u w:val="single"/>
        </w:rPr>
        <w:t>4.15</w:t>
      </w:r>
      <w:r w:rsidR="0097615F" w:rsidRPr="0097615F">
        <w:rPr>
          <w:color w:val="0070C0"/>
          <w:u w:val="single"/>
        </w:rPr>
        <w:fldChar w:fldCharType="end"/>
      </w:r>
      <w:r w:rsidR="00A243CC">
        <w:t xml:space="preserve">), only annotate the span and properties that </w:t>
      </w:r>
      <w:r w:rsidR="00A243CC">
        <w:rPr>
          <w:i/>
        </w:rPr>
        <w:t>are not</w:t>
      </w:r>
      <w:r w:rsidR="00A243CC">
        <w:t xml:space="preserve"> included within the </w:t>
      </w:r>
      <w:r w:rsidR="0097615F">
        <w:t>component phase instances</w:t>
      </w:r>
      <w:r w:rsidR="00A243CC">
        <w:t xml:space="preserve"> of the total treatment. </w:t>
      </w:r>
      <w:r w:rsidR="00AA07E2">
        <w:t xml:space="preserve"> </w:t>
      </w:r>
    </w:p>
    <w:p w14:paraId="25A6DCE9" w14:textId="0D75A8EB" w:rsidR="00E26119" w:rsidRDefault="00E26119" w:rsidP="00D52917">
      <w:pPr>
        <w:spacing w:after="14" w:line="240" w:lineRule="auto"/>
      </w:pPr>
    </w:p>
    <w:p w14:paraId="75DE03C7" w14:textId="10E15F44" w:rsidR="00E26119" w:rsidRPr="00A243CC" w:rsidRDefault="00E26119" w:rsidP="00D52917">
      <w:pPr>
        <w:spacing w:after="14" w:line="240" w:lineRule="auto"/>
      </w:pPr>
      <w:r>
        <w:t xml:space="preserve">Sometimes, more than one site receives radiotherapy in a single course. When the </w:t>
      </w:r>
      <w:proofErr w:type="gramStart"/>
      <w:r>
        <w:t>treatment to the sites are</w:t>
      </w:r>
      <w:proofErr w:type="gramEnd"/>
      <w:r>
        <w:t xml:space="preserve"> described in the same phrase(s), often with a shared radiotherapy dose, span them together. When there are separate phrases to describe the treatment to each site, span them separately (see Examples 2 and 3 below).</w:t>
      </w:r>
    </w:p>
    <w:p w14:paraId="6C01FDCD" w14:textId="77777777" w:rsidR="00E11094" w:rsidRPr="00AB0A01" w:rsidRDefault="00E11094" w:rsidP="00D52917">
      <w:pPr>
        <w:spacing w:after="14" w:line="240" w:lineRule="auto"/>
      </w:pPr>
    </w:p>
    <w:p w14:paraId="2372A3A0" w14:textId="558651AD" w:rsidR="000D7D9F" w:rsidRDefault="000D7D9F" w:rsidP="00D5092A">
      <w:pPr>
        <w:spacing w:after="14" w:line="240" w:lineRule="auto"/>
        <w:ind w:left="720"/>
      </w:pPr>
      <w:r w:rsidRPr="00AB0A01">
        <w:rPr>
          <w:i/>
        </w:rPr>
        <w:t>Example</w:t>
      </w:r>
      <w:r w:rsidR="00E11094" w:rsidRPr="00AB0A01">
        <w:rPr>
          <w:i/>
        </w:rPr>
        <w:t xml:space="preserve"> 1</w:t>
      </w:r>
      <w:r w:rsidRPr="00AB0A01">
        <w:t>:  In this example, separate annotations would be made for the first course (olive text), second course (purple text), a</w:t>
      </w:r>
      <w:r w:rsidR="00BF7D4E">
        <w:t xml:space="preserve">nd total treatment (blue text). </w:t>
      </w:r>
    </w:p>
    <w:p w14:paraId="7FFBF83A" w14:textId="77777777" w:rsidR="00D52917" w:rsidRDefault="00D52917" w:rsidP="00D52917">
      <w:pPr>
        <w:spacing w:after="14" w:line="240" w:lineRule="auto"/>
      </w:pPr>
    </w:p>
    <w:p w14:paraId="1CF84213" w14:textId="01B1A6E0" w:rsidR="00BF7D4E" w:rsidRDefault="00BF7D4E" w:rsidP="00D52917">
      <w:pPr>
        <w:spacing w:after="14" w:line="240" w:lineRule="auto"/>
        <w:rPr>
          <w:i/>
        </w:rPr>
      </w:pPr>
      <w:r>
        <w:tab/>
      </w:r>
      <w:r>
        <w:tab/>
      </w:r>
      <w:r>
        <w:rPr>
          <w:i/>
        </w:rPr>
        <w:t>Document:</w:t>
      </w:r>
    </w:p>
    <w:p w14:paraId="175B824B" w14:textId="77777777" w:rsidR="00BF7D4E" w:rsidRPr="00BF7D4E" w:rsidRDefault="00BF7D4E" w:rsidP="00D52917">
      <w:pPr>
        <w:spacing w:after="14" w:line="240" w:lineRule="auto"/>
        <w:rPr>
          <w:i/>
        </w:rPr>
      </w:pPr>
    </w:p>
    <w:p w14:paraId="006ED7BD" w14:textId="77777777" w:rsidR="000D7D9F" w:rsidRPr="00AB0A01" w:rsidRDefault="447D4016" w:rsidP="00D5092A">
      <w:pPr>
        <w:spacing w:after="14" w:line="240" w:lineRule="auto"/>
        <w:ind w:left="1440"/>
      </w:pPr>
      <w:r>
        <w:t>“</w:t>
      </w:r>
      <w:r w:rsidRPr="00AA07E2">
        <w:t>Radiation therapy</w:t>
      </w:r>
      <w:r>
        <w:t xml:space="preserve"> summary:</w:t>
      </w:r>
    </w:p>
    <w:p w14:paraId="37571B24" w14:textId="77777777" w:rsidR="000D7D9F" w:rsidRPr="00AB0A01" w:rsidRDefault="000D7D9F" w:rsidP="00D5092A">
      <w:pPr>
        <w:spacing w:after="14" w:line="240" w:lineRule="auto"/>
        <w:ind w:left="1440"/>
      </w:pPr>
    </w:p>
    <w:p w14:paraId="23B917BC" w14:textId="77777777" w:rsidR="000D7D9F" w:rsidRPr="00AB0A01" w:rsidRDefault="000D7D9F" w:rsidP="00D5092A">
      <w:pPr>
        <w:spacing w:after="14" w:line="240" w:lineRule="auto"/>
        <w:ind w:left="1440"/>
        <w:rPr>
          <w:color w:val="4F6228" w:themeColor="accent3" w:themeShade="80"/>
        </w:rPr>
      </w:pPr>
      <w:r w:rsidRPr="00AB0A01">
        <w:rPr>
          <w:color w:val="4F6228" w:themeColor="accent3" w:themeShade="80"/>
        </w:rPr>
        <w:t>TREATMENT SITE:  Right breast</w:t>
      </w:r>
    </w:p>
    <w:p w14:paraId="0ED05C92" w14:textId="77777777" w:rsidR="000D7D9F" w:rsidRPr="00AB0A01" w:rsidRDefault="000D7D9F" w:rsidP="00D5092A">
      <w:pPr>
        <w:spacing w:after="14" w:line="240" w:lineRule="auto"/>
        <w:ind w:left="1440"/>
        <w:rPr>
          <w:color w:val="4F6228" w:themeColor="accent3" w:themeShade="80"/>
        </w:rPr>
      </w:pPr>
      <w:r w:rsidRPr="00AB0A01">
        <w:rPr>
          <w:color w:val="4F6228" w:themeColor="accent3" w:themeShade="80"/>
        </w:rPr>
        <w:t>ENERGY MODALITY:  6 and 10 MV photons</w:t>
      </w:r>
    </w:p>
    <w:p w14:paraId="6A7BF546" w14:textId="77777777" w:rsidR="000D7D9F" w:rsidRPr="00AB0A01" w:rsidRDefault="000D7D9F" w:rsidP="00D5092A">
      <w:pPr>
        <w:spacing w:after="14" w:line="240" w:lineRule="auto"/>
        <w:ind w:left="1440"/>
        <w:rPr>
          <w:color w:val="4F6228" w:themeColor="accent3" w:themeShade="80"/>
        </w:rPr>
      </w:pPr>
      <w:r w:rsidRPr="00AB0A01">
        <w:rPr>
          <w:color w:val="4F6228" w:themeColor="accent3" w:themeShade="80"/>
        </w:rPr>
        <w:t>TECHNIQUE:  Tangents/IMRT</w:t>
      </w:r>
    </w:p>
    <w:p w14:paraId="307D6D06" w14:textId="77777777" w:rsidR="000D7D9F" w:rsidRPr="00AB0A01" w:rsidRDefault="000D7D9F" w:rsidP="00D5092A">
      <w:pPr>
        <w:spacing w:after="14" w:line="240" w:lineRule="auto"/>
        <w:ind w:left="1440"/>
        <w:rPr>
          <w:color w:val="4F6228" w:themeColor="accent3" w:themeShade="80"/>
        </w:rPr>
      </w:pPr>
      <w:r w:rsidRPr="00AB0A01">
        <w:rPr>
          <w:color w:val="4F6228" w:themeColor="accent3" w:themeShade="80"/>
        </w:rPr>
        <w:t>MINIMUM TUMOR DOSE:  50 Gy</w:t>
      </w:r>
    </w:p>
    <w:p w14:paraId="56CC5CEA" w14:textId="77777777" w:rsidR="000D7D9F" w:rsidRPr="00AB0A01" w:rsidRDefault="000D7D9F" w:rsidP="00D5092A">
      <w:pPr>
        <w:spacing w:after="14" w:line="240" w:lineRule="auto"/>
        <w:ind w:left="1440"/>
        <w:rPr>
          <w:color w:val="4F6228" w:themeColor="accent3" w:themeShade="80"/>
        </w:rPr>
      </w:pPr>
      <w:r w:rsidRPr="00AB0A01">
        <w:rPr>
          <w:color w:val="4F6228" w:themeColor="accent3" w:themeShade="80"/>
        </w:rPr>
        <w:t xml:space="preserve"> FROM:  7/23/12</w:t>
      </w:r>
    </w:p>
    <w:p w14:paraId="79155FC3" w14:textId="77777777" w:rsidR="000D7D9F" w:rsidRPr="00AB0A01" w:rsidRDefault="000D7D9F" w:rsidP="00D5092A">
      <w:pPr>
        <w:spacing w:after="14" w:line="240" w:lineRule="auto"/>
        <w:ind w:left="1440"/>
        <w:rPr>
          <w:color w:val="4F6228" w:themeColor="accent3" w:themeShade="80"/>
        </w:rPr>
      </w:pPr>
      <w:r w:rsidRPr="00AB0A01">
        <w:rPr>
          <w:color w:val="4F6228" w:themeColor="accent3" w:themeShade="80"/>
        </w:rPr>
        <w:t>TO:  8/24/12</w:t>
      </w:r>
    </w:p>
    <w:p w14:paraId="4407A51D" w14:textId="77777777" w:rsidR="000D7D9F" w:rsidRPr="00AB0A01" w:rsidRDefault="000D7D9F" w:rsidP="00D5092A">
      <w:pPr>
        <w:spacing w:after="14" w:line="240" w:lineRule="auto"/>
        <w:ind w:left="1440"/>
        <w:rPr>
          <w:color w:val="4F6228" w:themeColor="accent3" w:themeShade="80"/>
        </w:rPr>
      </w:pPr>
      <w:r w:rsidRPr="00AB0A01">
        <w:rPr>
          <w:color w:val="4F6228" w:themeColor="accent3" w:themeShade="80"/>
        </w:rPr>
        <w:t>FRACTION NUMBER:  25</w:t>
      </w:r>
    </w:p>
    <w:p w14:paraId="74562B50" w14:textId="77777777" w:rsidR="000D7D9F" w:rsidRPr="00AB0A01" w:rsidRDefault="000D7D9F" w:rsidP="00D5092A">
      <w:pPr>
        <w:spacing w:after="14" w:line="240" w:lineRule="auto"/>
        <w:ind w:left="1440"/>
      </w:pPr>
      <w:r w:rsidRPr="00AB0A01">
        <w:rPr>
          <w:color w:val="4F6228" w:themeColor="accent3" w:themeShade="80"/>
        </w:rPr>
        <w:t>ELAPSED DAYS:  32</w:t>
      </w:r>
    </w:p>
    <w:p w14:paraId="28C89DD7" w14:textId="77777777" w:rsidR="000D7D9F" w:rsidRPr="00AB0A01" w:rsidRDefault="000D7D9F" w:rsidP="00D5092A">
      <w:pPr>
        <w:spacing w:after="14" w:line="240" w:lineRule="auto"/>
        <w:ind w:left="1440"/>
      </w:pPr>
    </w:p>
    <w:p w14:paraId="335C0BA9" w14:textId="77777777" w:rsidR="000D7D9F" w:rsidRPr="00AB0A01" w:rsidRDefault="000D7D9F" w:rsidP="00D5092A">
      <w:pPr>
        <w:spacing w:after="14" w:line="240" w:lineRule="auto"/>
        <w:ind w:left="1440"/>
        <w:rPr>
          <w:color w:val="7030A0"/>
        </w:rPr>
      </w:pPr>
      <w:r w:rsidRPr="00AB0A01">
        <w:rPr>
          <w:color w:val="7030A0"/>
        </w:rPr>
        <w:t>TREATMENT SITE:  Right breast boost</w:t>
      </w:r>
    </w:p>
    <w:p w14:paraId="6D3821F7" w14:textId="77777777" w:rsidR="000D7D9F" w:rsidRPr="00AB0A01" w:rsidRDefault="000D7D9F" w:rsidP="00D5092A">
      <w:pPr>
        <w:spacing w:after="14" w:line="240" w:lineRule="auto"/>
        <w:ind w:left="1440"/>
        <w:rPr>
          <w:color w:val="7030A0"/>
        </w:rPr>
      </w:pPr>
      <w:r w:rsidRPr="00AB0A01">
        <w:rPr>
          <w:color w:val="7030A0"/>
        </w:rPr>
        <w:t>ENERGY MODALITY:  15 MEV electrons</w:t>
      </w:r>
    </w:p>
    <w:p w14:paraId="1D7BFD30" w14:textId="77777777" w:rsidR="000D7D9F" w:rsidRPr="00AB0A01" w:rsidRDefault="000D7D9F" w:rsidP="00D5092A">
      <w:pPr>
        <w:spacing w:after="14" w:line="240" w:lineRule="auto"/>
        <w:ind w:left="1440"/>
        <w:rPr>
          <w:color w:val="7030A0"/>
        </w:rPr>
      </w:pPr>
      <w:r w:rsidRPr="00AB0A01">
        <w:rPr>
          <w:color w:val="7030A0"/>
        </w:rPr>
        <w:t xml:space="preserve"> TECHNIQUE:  En face</w:t>
      </w:r>
    </w:p>
    <w:p w14:paraId="38ACE90A" w14:textId="77777777" w:rsidR="000D7D9F" w:rsidRPr="00AB0A01" w:rsidRDefault="000D7D9F" w:rsidP="00D5092A">
      <w:pPr>
        <w:spacing w:after="14" w:line="240" w:lineRule="auto"/>
        <w:ind w:left="1440"/>
        <w:rPr>
          <w:color w:val="7030A0"/>
        </w:rPr>
      </w:pPr>
      <w:r w:rsidRPr="00AB0A01">
        <w:rPr>
          <w:color w:val="7030A0"/>
        </w:rPr>
        <w:t>MINIMUM TUMOR DOSE:  12 Gy</w:t>
      </w:r>
    </w:p>
    <w:p w14:paraId="5C74ECDD" w14:textId="77777777" w:rsidR="000D7D9F" w:rsidRPr="00AB0A01" w:rsidRDefault="000D7D9F" w:rsidP="00D5092A">
      <w:pPr>
        <w:spacing w:after="14" w:line="240" w:lineRule="auto"/>
        <w:ind w:left="1440"/>
        <w:rPr>
          <w:color w:val="7030A0"/>
        </w:rPr>
      </w:pPr>
      <w:r w:rsidRPr="00AB0A01">
        <w:rPr>
          <w:color w:val="7030A0"/>
        </w:rPr>
        <w:t xml:space="preserve"> FROM:  8/27/12</w:t>
      </w:r>
    </w:p>
    <w:p w14:paraId="0CAFB806" w14:textId="77777777" w:rsidR="000D7D9F" w:rsidRPr="00AB0A01" w:rsidRDefault="000D7D9F" w:rsidP="00D5092A">
      <w:pPr>
        <w:spacing w:after="14" w:line="240" w:lineRule="auto"/>
        <w:ind w:left="1440"/>
        <w:rPr>
          <w:color w:val="7030A0"/>
        </w:rPr>
      </w:pPr>
      <w:r w:rsidRPr="00AB0A01">
        <w:rPr>
          <w:color w:val="7030A0"/>
        </w:rPr>
        <w:t>TO:  9/04/12</w:t>
      </w:r>
    </w:p>
    <w:p w14:paraId="4C337A92" w14:textId="77777777" w:rsidR="000D7D9F" w:rsidRPr="00AB0A01" w:rsidRDefault="000D7D9F" w:rsidP="00D5092A">
      <w:pPr>
        <w:spacing w:after="14" w:line="240" w:lineRule="auto"/>
        <w:ind w:left="1440"/>
        <w:rPr>
          <w:color w:val="7030A0"/>
        </w:rPr>
      </w:pPr>
      <w:r w:rsidRPr="00AB0A01">
        <w:rPr>
          <w:color w:val="7030A0"/>
        </w:rPr>
        <w:t>FRACTION NUMBER:  6</w:t>
      </w:r>
    </w:p>
    <w:p w14:paraId="6DF21C50" w14:textId="77777777" w:rsidR="000D7D9F" w:rsidRPr="00AB0A01" w:rsidRDefault="000D7D9F" w:rsidP="00D5092A">
      <w:pPr>
        <w:spacing w:after="14" w:line="240" w:lineRule="auto"/>
        <w:ind w:left="1440"/>
        <w:rPr>
          <w:color w:val="7030A0"/>
        </w:rPr>
      </w:pPr>
      <w:r w:rsidRPr="00AB0A01">
        <w:rPr>
          <w:color w:val="7030A0"/>
        </w:rPr>
        <w:t>ELAPSED DAYS:  8</w:t>
      </w:r>
    </w:p>
    <w:p w14:paraId="7C350AC4" w14:textId="77777777" w:rsidR="000D7D9F" w:rsidRPr="00AB0A01" w:rsidRDefault="000D7D9F" w:rsidP="00D5092A">
      <w:pPr>
        <w:spacing w:after="14" w:line="240" w:lineRule="auto"/>
        <w:ind w:left="1440"/>
      </w:pPr>
    </w:p>
    <w:p w14:paraId="19EAFC03" w14:textId="77777777" w:rsidR="000D7D9F" w:rsidRPr="00AB0A01" w:rsidRDefault="000D7D9F" w:rsidP="00D5092A">
      <w:pPr>
        <w:spacing w:after="14" w:line="240" w:lineRule="auto"/>
        <w:ind w:left="1440"/>
        <w:rPr>
          <w:color w:val="31849B" w:themeColor="accent5" w:themeShade="BF"/>
        </w:rPr>
      </w:pPr>
      <w:r w:rsidRPr="00AB0A01">
        <w:rPr>
          <w:color w:val="31849B" w:themeColor="accent5" w:themeShade="BF"/>
        </w:rPr>
        <w:t>TOTAL DOSE TO TUMOR BED: 62 Gy</w:t>
      </w:r>
    </w:p>
    <w:p w14:paraId="66D2CDD6" w14:textId="77777777" w:rsidR="000D7D9F" w:rsidRPr="00AB0A01" w:rsidRDefault="000D7D9F" w:rsidP="00D5092A">
      <w:pPr>
        <w:spacing w:after="14" w:line="240" w:lineRule="auto"/>
        <w:ind w:left="1440"/>
        <w:rPr>
          <w:color w:val="31849B" w:themeColor="accent5" w:themeShade="BF"/>
        </w:rPr>
      </w:pPr>
      <w:r w:rsidRPr="00AB0A01">
        <w:rPr>
          <w:color w:val="31849B" w:themeColor="accent5" w:themeShade="BF"/>
        </w:rPr>
        <w:t xml:space="preserve"> FROM:  7/23/12</w:t>
      </w:r>
    </w:p>
    <w:p w14:paraId="402F8746" w14:textId="77777777" w:rsidR="000D7D9F" w:rsidRPr="00AB0A01" w:rsidRDefault="000D7D9F" w:rsidP="00D5092A">
      <w:pPr>
        <w:spacing w:after="14" w:line="240" w:lineRule="auto"/>
        <w:ind w:left="1440"/>
        <w:rPr>
          <w:color w:val="31849B" w:themeColor="accent5" w:themeShade="BF"/>
        </w:rPr>
      </w:pPr>
      <w:r w:rsidRPr="00AB0A01">
        <w:rPr>
          <w:color w:val="31849B" w:themeColor="accent5" w:themeShade="BF"/>
        </w:rPr>
        <w:t>TO:  9/04/12</w:t>
      </w:r>
    </w:p>
    <w:p w14:paraId="7A655DEB" w14:textId="77777777" w:rsidR="000D7D9F" w:rsidRPr="00AB0A01" w:rsidRDefault="000D7D9F" w:rsidP="00D5092A">
      <w:pPr>
        <w:spacing w:after="14" w:line="240" w:lineRule="auto"/>
        <w:ind w:left="1440"/>
        <w:rPr>
          <w:color w:val="31849B" w:themeColor="accent5" w:themeShade="BF"/>
        </w:rPr>
      </w:pPr>
      <w:r w:rsidRPr="00AB0A01">
        <w:rPr>
          <w:color w:val="31849B" w:themeColor="accent5" w:themeShade="BF"/>
        </w:rPr>
        <w:t>TOTAL FRACTIONS:  31</w:t>
      </w:r>
    </w:p>
    <w:p w14:paraId="1DD10A3E" w14:textId="77777777" w:rsidR="000D7D9F" w:rsidRPr="00AB0A01" w:rsidRDefault="000D7D9F" w:rsidP="00D5092A">
      <w:pPr>
        <w:spacing w:after="14" w:line="240" w:lineRule="auto"/>
        <w:ind w:left="1440"/>
        <w:rPr>
          <w:color w:val="31849B" w:themeColor="accent5" w:themeShade="BF"/>
        </w:rPr>
      </w:pPr>
      <w:r w:rsidRPr="00AB0A01">
        <w:rPr>
          <w:color w:val="31849B" w:themeColor="accent5" w:themeShade="BF"/>
        </w:rPr>
        <w:t>TOTAL ELAPSED DAYS:  43</w:t>
      </w:r>
    </w:p>
    <w:p w14:paraId="7782A863" w14:textId="77777777" w:rsidR="000D7D9F" w:rsidRPr="00AB0A01" w:rsidRDefault="000D7D9F" w:rsidP="00D5092A">
      <w:pPr>
        <w:spacing w:after="14" w:line="240" w:lineRule="auto"/>
        <w:ind w:left="1440"/>
      </w:pPr>
    </w:p>
    <w:p w14:paraId="6A82E32F" w14:textId="77777777" w:rsidR="000D7D9F" w:rsidRPr="00AB0A01" w:rsidRDefault="000D7D9F" w:rsidP="00D5092A">
      <w:pPr>
        <w:spacing w:after="14" w:line="240" w:lineRule="auto"/>
        <w:ind w:left="1440"/>
      </w:pPr>
      <w:r w:rsidRPr="00AB0A01">
        <w:t>The patient tolerated her treatments poorly. She developed severe</w:t>
      </w:r>
    </w:p>
    <w:p w14:paraId="3A5280C7" w14:textId="77777777" w:rsidR="000D7D9F" w:rsidRDefault="000D7D9F" w:rsidP="00D5092A">
      <w:pPr>
        <w:spacing w:after="14" w:line="240" w:lineRule="auto"/>
        <w:ind w:left="1440"/>
      </w:pPr>
      <w:proofErr w:type="gramStart"/>
      <w:r w:rsidRPr="00AB0A01">
        <w:t>erythema</w:t>
      </w:r>
      <w:proofErr w:type="gramEnd"/>
      <w:r w:rsidRPr="00AB0A01">
        <w:t xml:space="preserve"> in the treatment field and severe desquamation in the axilla.”</w:t>
      </w:r>
    </w:p>
    <w:p w14:paraId="7DCB0067" w14:textId="77777777" w:rsidR="00BF7D4E" w:rsidRDefault="00BF7D4E" w:rsidP="00D5092A">
      <w:pPr>
        <w:spacing w:after="14" w:line="240" w:lineRule="auto"/>
        <w:ind w:left="1440"/>
      </w:pPr>
    </w:p>
    <w:p w14:paraId="6FDB5D2F" w14:textId="77C3DB45" w:rsidR="00BF7D4E" w:rsidRDefault="00DB5B4F" w:rsidP="00D5092A">
      <w:pPr>
        <w:spacing w:after="14" w:line="240" w:lineRule="auto"/>
        <w:ind w:left="1440"/>
        <w:rPr>
          <w:i/>
        </w:rPr>
      </w:pPr>
      <w:r>
        <w:rPr>
          <w:i/>
        </w:rPr>
        <w:t xml:space="preserve">Example 1a: </w:t>
      </w:r>
      <w:r w:rsidR="00BF7D4E" w:rsidRPr="00DB5B4F">
        <w:t>Radiotherapy span (in yellow) for first radiotherapy instance:</w:t>
      </w:r>
    </w:p>
    <w:p w14:paraId="6A54CB6C" w14:textId="77777777" w:rsidR="00BF7D4E" w:rsidRDefault="00BF7D4E" w:rsidP="00D5092A">
      <w:pPr>
        <w:spacing w:after="14" w:line="240" w:lineRule="auto"/>
        <w:ind w:left="1440"/>
        <w:rPr>
          <w:i/>
        </w:rPr>
      </w:pPr>
    </w:p>
    <w:p w14:paraId="66D1B2D1" w14:textId="77777777" w:rsidR="00BF7D4E" w:rsidRPr="00AB0A01" w:rsidRDefault="00BF7D4E" w:rsidP="00BF7D4E">
      <w:pPr>
        <w:spacing w:after="14" w:line="240" w:lineRule="auto"/>
        <w:ind w:left="1440"/>
      </w:pPr>
      <w:r w:rsidRPr="00BF7D4E">
        <w:lastRenderedPageBreak/>
        <w:t>“Radiation therapy summary:</w:t>
      </w:r>
    </w:p>
    <w:p w14:paraId="34100D0E" w14:textId="77777777" w:rsidR="00BF7D4E" w:rsidRDefault="00BF7D4E" w:rsidP="00D5092A">
      <w:pPr>
        <w:spacing w:after="14" w:line="240" w:lineRule="auto"/>
        <w:ind w:left="1440"/>
        <w:rPr>
          <w:i/>
        </w:rPr>
      </w:pPr>
    </w:p>
    <w:p w14:paraId="52750F44" w14:textId="77777777" w:rsidR="00BF7D4E" w:rsidRPr="00BF7D4E" w:rsidRDefault="00BF7D4E" w:rsidP="00BF7D4E">
      <w:pPr>
        <w:spacing w:after="14" w:line="240" w:lineRule="auto"/>
        <w:ind w:left="1440"/>
        <w:rPr>
          <w:color w:val="4F6228" w:themeColor="accent3" w:themeShade="80"/>
          <w:highlight w:val="yellow"/>
        </w:rPr>
      </w:pPr>
      <w:r w:rsidRPr="00BF7D4E">
        <w:rPr>
          <w:color w:val="4F6228" w:themeColor="accent3" w:themeShade="80"/>
          <w:highlight w:val="yellow"/>
        </w:rPr>
        <w:t>TREATMENT SITE:  Right breast</w:t>
      </w:r>
    </w:p>
    <w:p w14:paraId="6FD796F1" w14:textId="77777777" w:rsidR="00BF7D4E" w:rsidRPr="00BF7D4E" w:rsidRDefault="00BF7D4E" w:rsidP="00BF7D4E">
      <w:pPr>
        <w:spacing w:after="14" w:line="240" w:lineRule="auto"/>
        <w:ind w:left="1440"/>
        <w:rPr>
          <w:color w:val="4F6228" w:themeColor="accent3" w:themeShade="80"/>
          <w:highlight w:val="yellow"/>
        </w:rPr>
      </w:pPr>
      <w:r w:rsidRPr="00BF7D4E">
        <w:rPr>
          <w:color w:val="4F6228" w:themeColor="accent3" w:themeShade="80"/>
          <w:highlight w:val="yellow"/>
        </w:rPr>
        <w:t>ENERGY MODALITY:  6 and 10 MV photons</w:t>
      </w:r>
    </w:p>
    <w:p w14:paraId="3CC68354" w14:textId="77777777" w:rsidR="00BF7D4E" w:rsidRPr="00BF7D4E" w:rsidRDefault="00BF7D4E" w:rsidP="00BF7D4E">
      <w:pPr>
        <w:spacing w:after="14" w:line="240" w:lineRule="auto"/>
        <w:ind w:left="1440"/>
        <w:rPr>
          <w:color w:val="4F6228" w:themeColor="accent3" w:themeShade="80"/>
          <w:highlight w:val="yellow"/>
        </w:rPr>
      </w:pPr>
      <w:r w:rsidRPr="00BF7D4E">
        <w:rPr>
          <w:color w:val="4F6228" w:themeColor="accent3" w:themeShade="80"/>
          <w:highlight w:val="yellow"/>
        </w:rPr>
        <w:t>TECHNIQUE:  Tangents/IMRT</w:t>
      </w:r>
    </w:p>
    <w:p w14:paraId="26A8F706" w14:textId="77777777" w:rsidR="00BF7D4E" w:rsidRPr="00BF7D4E" w:rsidRDefault="00BF7D4E" w:rsidP="00BF7D4E">
      <w:pPr>
        <w:spacing w:after="14" w:line="240" w:lineRule="auto"/>
        <w:ind w:left="1440"/>
        <w:rPr>
          <w:color w:val="4F6228" w:themeColor="accent3" w:themeShade="80"/>
          <w:highlight w:val="yellow"/>
        </w:rPr>
      </w:pPr>
      <w:r w:rsidRPr="00BF7D4E">
        <w:rPr>
          <w:color w:val="4F6228" w:themeColor="accent3" w:themeShade="80"/>
          <w:highlight w:val="yellow"/>
        </w:rPr>
        <w:t>MINIMUM TUMOR DOSE:  50 Gy</w:t>
      </w:r>
    </w:p>
    <w:p w14:paraId="3B195BED" w14:textId="77777777" w:rsidR="00BF7D4E" w:rsidRPr="00BF7D4E" w:rsidRDefault="00BF7D4E" w:rsidP="00BF7D4E">
      <w:pPr>
        <w:spacing w:after="14" w:line="240" w:lineRule="auto"/>
        <w:ind w:left="1440"/>
        <w:rPr>
          <w:color w:val="4F6228" w:themeColor="accent3" w:themeShade="80"/>
          <w:highlight w:val="yellow"/>
        </w:rPr>
      </w:pPr>
      <w:r w:rsidRPr="00BF7D4E">
        <w:rPr>
          <w:color w:val="4F6228" w:themeColor="accent3" w:themeShade="80"/>
          <w:highlight w:val="yellow"/>
        </w:rPr>
        <w:t xml:space="preserve"> FROM:  7/23/12</w:t>
      </w:r>
    </w:p>
    <w:p w14:paraId="56E85628" w14:textId="77777777" w:rsidR="00BF7D4E" w:rsidRPr="00BF7D4E" w:rsidRDefault="00BF7D4E" w:rsidP="00BF7D4E">
      <w:pPr>
        <w:spacing w:after="14" w:line="240" w:lineRule="auto"/>
        <w:ind w:left="1440"/>
        <w:rPr>
          <w:color w:val="4F6228" w:themeColor="accent3" w:themeShade="80"/>
          <w:highlight w:val="yellow"/>
        </w:rPr>
      </w:pPr>
      <w:r w:rsidRPr="00BF7D4E">
        <w:rPr>
          <w:color w:val="4F6228" w:themeColor="accent3" w:themeShade="80"/>
          <w:highlight w:val="yellow"/>
        </w:rPr>
        <w:t>TO:  8/24/12</w:t>
      </w:r>
    </w:p>
    <w:p w14:paraId="2A3E2C2D" w14:textId="77777777" w:rsidR="00BF7D4E" w:rsidRPr="00BF7D4E" w:rsidRDefault="00BF7D4E" w:rsidP="00BF7D4E">
      <w:pPr>
        <w:spacing w:after="14" w:line="240" w:lineRule="auto"/>
        <w:ind w:left="1440"/>
        <w:rPr>
          <w:color w:val="4F6228" w:themeColor="accent3" w:themeShade="80"/>
          <w:highlight w:val="yellow"/>
        </w:rPr>
      </w:pPr>
      <w:r w:rsidRPr="00BF7D4E">
        <w:rPr>
          <w:color w:val="4F6228" w:themeColor="accent3" w:themeShade="80"/>
          <w:highlight w:val="yellow"/>
        </w:rPr>
        <w:t>FRACTION NUMBER:  25</w:t>
      </w:r>
    </w:p>
    <w:p w14:paraId="2E31868D" w14:textId="77777777" w:rsidR="00BF7D4E" w:rsidRPr="00AB0A01" w:rsidRDefault="00BF7D4E" w:rsidP="00BF7D4E">
      <w:pPr>
        <w:spacing w:after="14" w:line="240" w:lineRule="auto"/>
        <w:ind w:left="1440"/>
      </w:pPr>
      <w:r w:rsidRPr="00BF7D4E">
        <w:rPr>
          <w:color w:val="4F6228" w:themeColor="accent3" w:themeShade="80"/>
          <w:highlight w:val="yellow"/>
        </w:rPr>
        <w:t>ELAPSED DAYS:  32</w:t>
      </w:r>
    </w:p>
    <w:p w14:paraId="3D039EA6" w14:textId="77777777" w:rsidR="00BF7D4E" w:rsidRPr="00AB0A01" w:rsidRDefault="00BF7D4E" w:rsidP="00BF7D4E">
      <w:pPr>
        <w:spacing w:after="14" w:line="240" w:lineRule="auto"/>
        <w:ind w:left="1440"/>
      </w:pPr>
    </w:p>
    <w:p w14:paraId="4EEA0E76" w14:textId="77777777" w:rsidR="00BF7D4E" w:rsidRPr="00AB0A01" w:rsidRDefault="00BF7D4E" w:rsidP="00BF7D4E">
      <w:pPr>
        <w:spacing w:after="14" w:line="240" w:lineRule="auto"/>
        <w:ind w:left="1440"/>
        <w:rPr>
          <w:color w:val="7030A0"/>
        </w:rPr>
      </w:pPr>
      <w:r w:rsidRPr="00AB0A01">
        <w:rPr>
          <w:color w:val="7030A0"/>
        </w:rPr>
        <w:t>TREATMENT SITE:  Right breast boost</w:t>
      </w:r>
    </w:p>
    <w:p w14:paraId="04399BA3" w14:textId="77777777" w:rsidR="00BF7D4E" w:rsidRPr="00AB0A01" w:rsidRDefault="00BF7D4E" w:rsidP="00BF7D4E">
      <w:pPr>
        <w:spacing w:after="14" w:line="240" w:lineRule="auto"/>
        <w:ind w:left="1440"/>
        <w:rPr>
          <w:color w:val="7030A0"/>
        </w:rPr>
      </w:pPr>
      <w:r w:rsidRPr="00AB0A01">
        <w:rPr>
          <w:color w:val="7030A0"/>
        </w:rPr>
        <w:t>ENERGY MODALITY:  15 MEV electrons</w:t>
      </w:r>
    </w:p>
    <w:p w14:paraId="31147CBB" w14:textId="77777777" w:rsidR="00BF7D4E" w:rsidRPr="00AB0A01" w:rsidRDefault="00BF7D4E" w:rsidP="00BF7D4E">
      <w:pPr>
        <w:spacing w:after="14" w:line="240" w:lineRule="auto"/>
        <w:ind w:left="1440"/>
        <w:rPr>
          <w:color w:val="7030A0"/>
        </w:rPr>
      </w:pPr>
      <w:r w:rsidRPr="00AB0A01">
        <w:rPr>
          <w:color w:val="7030A0"/>
        </w:rPr>
        <w:t xml:space="preserve"> TECHNIQUE:  En face</w:t>
      </w:r>
    </w:p>
    <w:p w14:paraId="7A01D477" w14:textId="77777777" w:rsidR="00BF7D4E" w:rsidRPr="00AB0A01" w:rsidRDefault="00BF7D4E" w:rsidP="00BF7D4E">
      <w:pPr>
        <w:spacing w:after="14" w:line="240" w:lineRule="auto"/>
        <w:ind w:left="1440"/>
        <w:rPr>
          <w:color w:val="7030A0"/>
        </w:rPr>
      </w:pPr>
      <w:r w:rsidRPr="00AB0A01">
        <w:rPr>
          <w:color w:val="7030A0"/>
        </w:rPr>
        <w:t>MINIMUM TUMOR DOSE:  12 Gy</w:t>
      </w:r>
    </w:p>
    <w:p w14:paraId="3340E4D3" w14:textId="77777777" w:rsidR="00BF7D4E" w:rsidRPr="00AB0A01" w:rsidRDefault="00BF7D4E" w:rsidP="00BF7D4E">
      <w:pPr>
        <w:spacing w:after="14" w:line="240" w:lineRule="auto"/>
        <w:ind w:left="1440"/>
        <w:rPr>
          <w:color w:val="7030A0"/>
        </w:rPr>
      </w:pPr>
      <w:r w:rsidRPr="00AB0A01">
        <w:rPr>
          <w:color w:val="7030A0"/>
        </w:rPr>
        <w:t xml:space="preserve"> FROM:  8/27/12</w:t>
      </w:r>
    </w:p>
    <w:p w14:paraId="5B973569" w14:textId="77777777" w:rsidR="00BF7D4E" w:rsidRPr="00AB0A01" w:rsidRDefault="00BF7D4E" w:rsidP="00BF7D4E">
      <w:pPr>
        <w:spacing w:after="14" w:line="240" w:lineRule="auto"/>
        <w:ind w:left="1440"/>
        <w:rPr>
          <w:color w:val="7030A0"/>
        </w:rPr>
      </w:pPr>
      <w:r w:rsidRPr="00AB0A01">
        <w:rPr>
          <w:color w:val="7030A0"/>
        </w:rPr>
        <w:t>TO:  9/04/12</w:t>
      </w:r>
    </w:p>
    <w:p w14:paraId="52E8F747" w14:textId="77777777" w:rsidR="00BF7D4E" w:rsidRPr="00AB0A01" w:rsidRDefault="00BF7D4E" w:rsidP="00BF7D4E">
      <w:pPr>
        <w:spacing w:after="14" w:line="240" w:lineRule="auto"/>
        <w:ind w:left="1440"/>
        <w:rPr>
          <w:color w:val="7030A0"/>
        </w:rPr>
      </w:pPr>
      <w:r w:rsidRPr="00AB0A01">
        <w:rPr>
          <w:color w:val="7030A0"/>
        </w:rPr>
        <w:t>FRACTION NUMBER:  6</w:t>
      </w:r>
    </w:p>
    <w:p w14:paraId="4E633B7B" w14:textId="77777777" w:rsidR="00BF7D4E" w:rsidRPr="00AB0A01" w:rsidRDefault="00BF7D4E" w:rsidP="00BF7D4E">
      <w:pPr>
        <w:spacing w:after="14" w:line="240" w:lineRule="auto"/>
        <w:ind w:left="1440"/>
        <w:rPr>
          <w:color w:val="7030A0"/>
        </w:rPr>
      </w:pPr>
      <w:r w:rsidRPr="00AB0A01">
        <w:rPr>
          <w:color w:val="7030A0"/>
        </w:rPr>
        <w:t>ELAPSED DAYS:  8</w:t>
      </w:r>
    </w:p>
    <w:p w14:paraId="4FEDAB9C" w14:textId="77777777" w:rsidR="00BF7D4E" w:rsidRPr="00AB0A01" w:rsidRDefault="00BF7D4E" w:rsidP="00BF7D4E">
      <w:pPr>
        <w:spacing w:after="14" w:line="240" w:lineRule="auto"/>
        <w:ind w:left="1440"/>
      </w:pPr>
    </w:p>
    <w:p w14:paraId="6BDD55E9" w14:textId="77777777" w:rsidR="00BF7D4E" w:rsidRPr="00AB0A01" w:rsidRDefault="00BF7D4E" w:rsidP="00BF7D4E">
      <w:pPr>
        <w:spacing w:after="14" w:line="240" w:lineRule="auto"/>
        <w:ind w:left="1440"/>
        <w:rPr>
          <w:color w:val="31849B" w:themeColor="accent5" w:themeShade="BF"/>
        </w:rPr>
      </w:pPr>
      <w:r w:rsidRPr="00AB0A01">
        <w:rPr>
          <w:color w:val="31849B" w:themeColor="accent5" w:themeShade="BF"/>
        </w:rPr>
        <w:t>TOTAL DOSE TO TUMOR BED: 62 Gy</w:t>
      </w:r>
    </w:p>
    <w:p w14:paraId="2535CE79" w14:textId="77777777" w:rsidR="00BF7D4E" w:rsidRPr="00AB0A01" w:rsidRDefault="00BF7D4E" w:rsidP="00BF7D4E">
      <w:pPr>
        <w:spacing w:after="14" w:line="240" w:lineRule="auto"/>
        <w:ind w:left="1440"/>
        <w:rPr>
          <w:color w:val="31849B" w:themeColor="accent5" w:themeShade="BF"/>
        </w:rPr>
      </w:pPr>
      <w:r w:rsidRPr="00AB0A01">
        <w:rPr>
          <w:color w:val="31849B" w:themeColor="accent5" w:themeShade="BF"/>
        </w:rPr>
        <w:t xml:space="preserve"> FROM:  7/23/12</w:t>
      </w:r>
    </w:p>
    <w:p w14:paraId="1C3EB0FB" w14:textId="77777777" w:rsidR="00BF7D4E" w:rsidRPr="00AB0A01" w:rsidRDefault="00BF7D4E" w:rsidP="00BF7D4E">
      <w:pPr>
        <w:spacing w:after="14" w:line="240" w:lineRule="auto"/>
        <w:ind w:left="1440"/>
        <w:rPr>
          <w:color w:val="31849B" w:themeColor="accent5" w:themeShade="BF"/>
        </w:rPr>
      </w:pPr>
      <w:r w:rsidRPr="00AB0A01">
        <w:rPr>
          <w:color w:val="31849B" w:themeColor="accent5" w:themeShade="BF"/>
        </w:rPr>
        <w:t>TO:  9/04/12</w:t>
      </w:r>
    </w:p>
    <w:p w14:paraId="2C18496D" w14:textId="77777777" w:rsidR="00BF7D4E" w:rsidRPr="00AB0A01" w:rsidRDefault="00BF7D4E" w:rsidP="00BF7D4E">
      <w:pPr>
        <w:spacing w:after="14" w:line="240" w:lineRule="auto"/>
        <w:ind w:left="1440"/>
        <w:rPr>
          <w:color w:val="31849B" w:themeColor="accent5" w:themeShade="BF"/>
        </w:rPr>
      </w:pPr>
      <w:r w:rsidRPr="00AB0A01">
        <w:rPr>
          <w:color w:val="31849B" w:themeColor="accent5" w:themeShade="BF"/>
        </w:rPr>
        <w:t>TOTAL FRACTIONS:  31</w:t>
      </w:r>
    </w:p>
    <w:p w14:paraId="3AC5B5F0" w14:textId="77777777" w:rsidR="00BF7D4E" w:rsidRPr="00AB0A01" w:rsidRDefault="00BF7D4E" w:rsidP="00BF7D4E">
      <w:pPr>
        <w:spacing w:after="14" w:line="240" w:lineRule="auto"/>
        <w:ind w:left="1440"/>
        <w:rPr>
          <w:color w:val="31849B" w:themeColor="accent5" w:themeShade="BF"/>
        </w:rPr>
      </w:pPr>
      <w:r w:rsidRPr="00AB0A01">
        <w:rPr>
          <w:color w:val="31849B" w:themeColor="accent5" w:themeShade="BF"/>
        </w:rPr>
        <w:t>TOTAL ELAPSED DAYS:  43</w:t>
      </w:r>
    </w:p>
    <w:p w14:paraId="4DE17BC6" w14:textId="77777777" w:rsidR="00BF7D4E" w:rsidRPr="00AB0A01" w:rsidRDefault="00BF7D4E" w:rsidP="00BF7D4E">
      <w:pPr>
        <w:spacing w:after="14" w:line="240" w:lineRule="auto"/>
        <w:ind w:left="1440"/>
      </w:pPr>
    </w:p>
    <w:p w14:paraId="5E562EA0" w14:textId="77777777" w:rsidR="00BF7D4E" w:rsidRPr="00AB0A01" w:rsidRDefault="00BF7D4E" w:rsidP="00BF7D4E">
      <w:pPr>
        <w:spacing w:after="14" w:line="240" w:lineRule="auto"/>
        <w:ind w:left="1440"/>
      </w:pPr>
      <w:r w:rsidRPr="00AB0A01">
        <w:t>The patient tolerated her treatments poorly. She developed severe</w:t>
      </w:r>
    </w:p>
    <w:p w14:paraId="2B4785D8" w14:textId="77777777" w:rsidR="00BF7D4E" w:rsidRPr="00AB0A01" w:rsidRDefault="00BF7D4E" w:rsidP="00BF7D4E">
      <w:pPr>
        <w:spacing w:after="14" w:line="240" w:lineRule="auto"/>
        <w:ind w:left="1440"/>
      </w:pPr>
      <w:proofErr w:type="gramStart"/>
      <w:r w:rsidRPr="00AB0A01">
        <w:t>erythema</w:t>
      </w:r>
      <w:proofErr w:type="gramEnd"/>
      <w:r w:rsidRPr="00AB0A01">
        <w:t xml:space="preserve"> in the treatment field and severe desquamation in the axilla.”</w:t>
      </w:r>
    </w:p>
    <w:p w14:paraId="520CDC87" w14:textId="77777777" w:rsidR="00BF7D4E" w:rsidRDefault="00BF7D4E" w:rsidP="00D5092A">
      <w:pPr>
        <w:spacing w:after="14" w:line="240" w:lineRule="auto"/>
        <w:ind w:left="1440"/>
        <w:rPr>
          <w:i/>
        </w:rPr>
      </w:pPr>
    </w:p>
    <w:p w14:paraId="189F8FED" w14:textId="71088A31" w:rsidR="00BF7D4E" w:rsidRDefault="00DB5B4F" w:rsidP="00BF7D4E">
      <w:pPr>
        <w:spacing w:after="14" w:line="240" w:lineRule="auto"/>
        <w:ind w:left="1440"/>
        <w:rPr>
          <w:i/>
        </w:rPr>
      </w:pPr>
      <w:r>
        <w:rPr>
          <w:i/>
        </w:rPr>
        <w:t xml:space="preserve">Example 1b: </w:t>
      </w:r>
      <w:r w:rsidR="00BF7D4E" w:rsidRPr="00DB5B4F">
        <w:t>Radiotherapy span (in yellow) for second radiotherapy instance:</w:t>
      </w:r>
    </w:p>
    <w:p w14:paraId="3C613F1B" w14:textId="77777777" w:rsidR="00BF7D4E" w:rsidRDefault="00BF7D4E" w:rsidP="00BF7D4E">
      <w:pPr>
        <w:spacing w:after="14" w:line="240" w:lineRule="auto"/>
        <w:ind w:left="1440"/>
        <w:rPr>
          <w:i/>
        </w:rPr>
      </w:pPr>
    </w:p>
    <w:p w14:paraId="79BEB7A3" w14:textId="77777777" w:rsidR="00BF7D4E" w:rsidRPr="00AB0A01" w:rsidRDefault="00BF7D4E" w:rsidP="00BF7D4E">
      <w:pPr>
        <w:spacing w:after="14" w:line="240" w:lineRule="auto"/>
        <w:ind w:left="1440"/>
      </w:pPr>
      <w:r>
        <w:t>“</w:t>
      </w:r>
      <w:r w:rsidRPr="00BF7D4E">
        <w:t>Radiation therapy</w:t>
      </w:r>
      <w:r>
        <w:t xml:space="preserve"> summary:</w:t>
      </w:r>
    </w:p>
    <w:p w14:paraId="2497D756" w14:textId="77777777" w:rsidR="00BF7D4E" w:rsidRDefault="00BF7D4E" w:rsidP="00BF7D4E">
      <w:pPr>
        <w:spacing w:after="14" w:line="240" w:lineRule="auto"/>
        <w:ind w:left="1440"/>
        <w:rPr>
          <w:i/>
        </w:rPr>
      </w:pPr>
    </w:p>
    <w:p w14:paraId="702CC01A" w14:textId="77777777" w:rsidR="00BF7D4E" w:rsidRPr="00BF7D4E" w:rsidRDefault="00BF7D4E" w:rsidP="00BF7D4E">
      <w:pPr>
        <w:spacing w:after="14" w:line="240" w:lineRule="auto"/>
        <w:ind w:left="1440"/>
        <w:rPr>
          <w:color w:val="4F6228" w:themeColor="accent3" w:themeShade="80"/>
        </w:rPr>
      </w:pPr>
      <w:r w:rsidRPr="00BF7D4E">
        <w:rPr>
          <w:color w:val="4F6228" w:themeColor="accent3" w:themeShade="80"/>
        </w:rPr>
        <w:t>TREATMENT SITE:  Right breast</w:t>
      </w:r>
    </w:p>
    <w:p w14:paraId="7FD298AE" w14:textId="77777777" w:rsidR="00BF7D4E" w:rsidRPr="00BF7D4E" w:rsidRDefault="00BF7D4E" w:rsidP="00BF7D4E">
      <w:pPr>
        <w:spacing w:after="14" w:line="240" w:lineRule="auto"/>
        <w:ind w:left="1440"/>
        <w:rPr>
          <w:color w:val="4F6228" w:themeColor="accent3" w:themeShade="80"/>
        </w:rPr>
      </w:pPr>
      <w:r w:rsidRPr="00BF7D4E">
        <w:rPr>
          <w:color w:val="4F6228" w:themeColor="accent3" w:themeShade="80"/>
        </w:rPr>
        <w:t>ENERGY MODALITY:  6 and 10 MV photons</w:t>
      </w:r>
    </w:p>
    <w:p w14:paraId="4D385959" w14:textId="77777777" w:rsidR="00BF7D4E" w:rsidRPr="00BF7D4E" w:rsidRDefault="00BF7D4E" w:rsidP="00BF7D4E">
      <w:pPr>
        <w:spacing w:after="14" w:line="240" w:lineRule="auto"/>
        <w:ind w:left="1440"/>
        <w:rPr>
          <w:color w:val="4F6228" w:themeColor="accent3" w:themeShade="80"/>
        </w:rPr>
      </w:pPr>
      <w:r w:rsidRPr="00BF7D4E">
        <w:rPr>
          <w:color w:val="4F6228" w:themeColor="accent3" w:themeShade="80"/>
        </w:rPr>
        <w:t>TECHNIQUE:  Tangents/IMRT</w:t>
      </w:r>
    </w:p>
    <w:p w14:paraId="05C89B34" w14:textId="77777777" w:rsidR="00BF7D4E" w:rsidRPr="00BF7D4E" w:rsidRDefault="00BF7D4E" w:rsidP="00BF7D4E">
      <w:pPr>
        <w:spacing w:after="14" w:line="240" w:lineRule="auto"/>
        <w:ind w:left="1440"/>
        <w:rPr>
          <w:color w:val="4F6228" w:themeColor="accent3" w:themeShade="80"/>
        </w:rPr>
      </w:pPr>
      <w:r w:rsidRPr="00BF7D4E">
        <w:rPr>
          <w:color w:val="4F6228" w:themeColor="accent3" w:themeShade="80"/>
        </w:rPr>
        <w:t>MINIMUM TUMOR DOSE:  50 Gy</w:t>
      </w:r>
    </w:p>
    <w:p w14:paraId="7BF6D4A2" w14:textId="77777777" w:rsidR="00BF7D4E" w:rsidRPr="00BF7D4E" w:rsidRDefault="00BF7D4E" w:rsidP="00BF7D4E">
      <w:pPr>
        <w:spacing w:after="14" w:line="240" w:lineRule="auto"/>
        <w:ind w:left="1440"/>
        <w:rPr>
          <w:color w:val="4F6228" w:themeColor="accent3" w:themeShade="80"/>
        </w:rPr>
      </w:pPr>
      <w:r w:rsidRPr="00BF7D4E">
        <w:rPr>
          <w:color w:val="4F6228" w:themeColor="accent3" w:themeShade="80"/>
        </w:rPr>
        <w:t xml:space="preserve"> FROM:  7/23/12</w:t>
      </w:r>
    </w:p>
    <w:p w14:paraId="47483447" w14:textId="77777777" w:rsidR="00BF7D4E" w:rsidRPr="00BF7D4E" w:rsidRDefault="00BF7D4E" w:rsidP="00BF7D4E">
      <w:pPr>
        <w:spacing w:after="14" w:line="240" w:lineRule="auto"/>
        <w:ind w:left="1440"/>
        <w:rPr>
          <w:color w:val="4F6228" w:themeColor="accent3" w:themeShade="80"/>
        </w:rPr>
      </w:pPr>
      <w:r w:rsidRPr="00BF7D4E">
        <w:rPr>
          <w:color w:val="4F6228" w:themeColor="accent3" w:themeShade="80"/>
        </w:rPr>
        <w:t>TO:  8/24/12</w:t>
      </w:r>
    </w:p>
    <w:p w14:paraId="380A5126" w14:textId="77777777" w:rsidR="00BF7D4E" w:rsidRPr="00BF7D4E" w:rsidRDefault="00BF7D4E" w:rsidP="00BF7D4E">
      <w:pPr>
        <w:spacing w:after="14" w:line="240" w:lineRule="auto"/>
        <w:ind w:left="1440"/>
        <w:rPr>
          <w:color w:val="4F6228" w:themeColor="accent3" w:themeShade="80"/>
        </w:rPr>
      </w:pPr>
      <w:r w:rsidRPr="00BF7D4E">
        <w:rPr>
          <w:color w:val="4F6228" w:themeColor="accent3" w:themeShade="80"/>
        </w:rPr>
        <w:t>FRACTION NUMBER:  25</w:t>
      </w:r>
    </w:p>
    <w:p w14:paraId="7ED7F1F9" w14:textId="77777777" w:rsidR="00BF7D4E" w:rsidRPr="00AB0A01" w:rsidRDefault="00BF7D4E" w:rsidP="00BF7D4E">
      <w:pPr>
        <w:spacing w:after="14" w:line="240" w:lineRule="auto"/>
        <w:ind w:left="1440"/>
      </w:pPr>
      <w:r w:rsidRPr="00BF7D4E">
        <w:rPr>
          <w:color w:val="4F6228" w:themeColor="accent3" w:themeShade="80"/>
        </w:rPr>
        <w:t>ELAPSED DAYS:  32</w:t>
      </w:r>
    </w:p>
    <w:p w14:paraId="3D6ACF20" w14:textId="77777777" w:rsidR="00BF7D4E" w:rsidRPr="00AB0A01" w:rsidRDefault="00BF7D4E" w:rsidP="00BF7D4E">
      <w:pPr>
        <w:spacing w:after="14" w:line="240" w:lineRule="auto"/>
        <w:ind w:left="1440"/>
      </w:pPr>
    </w:p>
    <w:p w14:paraId="4598C73B" w14:textId="77777777" w:rsidR="00BF7D4E" w:rsidRPr="00BF7D4E" w:rsidRDefault="00BF7D4E" w:rsidP="00BF7D4E">
      <w:pPr>
        <w:spacing w:after="14" w:line="240" w:lineRule="auto"/>
        <w:ind w:left="1440"/>
        <w:rPr>
          <w:color w:val="7030A0"/>
          <w:highlight w:val="yellow"/>
        </w:rPr>
      </w:pPr>
      <w:r w:rsidRPr="00BF7D4E">
        <w:rPr>
          <w:color w:val="7030A0"/>
          <w:highlight w:val="yellow"/>
        </w:rPr>
        <w:t>TREATMENT SITE:  Right breast boost</w:t>
      </w:r>
    </w:p>
    <w:p w14:paraId="111FFCA7" w14:textId="77777777" w:rsidR="00BF7D4E" w:rsidRPr="00BF7D4E" w:rsidRDefault="00BF7D4E" w:rsidP="00BF7D4E">
      <w:pPr>
        <w:spacing w:after="14" w:line="240" w:lineRule="auto"/>
        <w:ind w:left="1440"/>
        <w:rPr>
          <w:color w:val="7030A0"/>
          <w:highlight w:val="yellow"/>
        </w:rPr>
      </w:pPr>
      <w:r w:rsidRPr="00BF7D4E">
        <w:rPr>
          <w:color w:val="7030A0"/>
          <w:highlight w:val="yellow"/>
        </w:rPr>
        <w:t>ENERGY MODALITY:  15 MEV electrons</w:t>
      </w:r>
    </w:p>
    <w:p w14:paraId="132C3A75" w14:textId="77777777" w:rsidR="00BF7D4E" w:rsidRPr="00BF7D4E" w:rsidRDefault="00BF7D4E" w:rsidP="00BF7D4E">
      <w:pPr>
        <w:spacing w:after="14" w:line="240" w:lineRule="auto"/>
        <w:ind w:left="1440"/>
        <w:rPr>
          <w:color w:val="7030A0"/>
          <w:highlight w:val="yellow"/>
        </w:rPr>
      </w:pPr>
      <w:r w:rsidRPr="00BF7D4E">
        <w:rPr>
          <w:color w:val="7030A0"/>
          <w:highlight w:val="yellow"/>
        </w:rPr>
        <w:lastRenderedPageBreak/>
        <w:t xml:space="preserve"> TECHNIQUE:  En face</w:t>
      </w:r>
    </w:p>
    <w:p w14:paraId="22CB5F4A" w14:textId="77777777" w:rsidR="00BF7D4E" w:rsidRPr="00BF7D4E" w:rsidRDefault="00BF7D4E" w:rsidP="00BF7D4E">
      <w:pPr>
        <w:spacing w:after="14" w:line="240" w:lineRule="auto"/>
        <w:ind w:left="1440"/>
        <w:rPr>
          <w:color w:val="7030A0"/>
          <w:highlight w:val="yellow"/>
        </w:rPr>
      </w:pPr>
      <w:r w:rsidRPr="00BF7D4E">
        <w:rPr>
          <w:color w:val="7030A0"/>
          <w:highlight w:val="yellow"/>
        </w:rPr>
        <w:t>MINIMUM TUMOR DOSE:  12 Gy</w:t>
      </w:r>
    </w:p>
    <w:p w14:paraId="6F1369FB" w14:textId="77777777" w:rsidR="00BF7D4E" w:rsidRPr="00BF7D4E" w:rsidRDefault="00BF7D4E" w:rsidP="00BF7D4E">
      <w:pPr>
        <w:spacing w:after="14" w:line="240" w:lineRule="auto"/>
        <w:ind w:left="1440"/>
        <w:rPr>
          <w:color w:val="7030A0"/>
          <w:highlight w:val="yellow"/>
        </w:rPr>
      </w:pPr>
      <w:r w:rsidRPr="00BF7D4E">
        <w:rPr>
          <w:color w:val="7030A0"/>
          <w:highlight w:val="yellow"/>
        </w:rPr>
        <w:t xml:space="preserve"> FROM:  8/27/12</w:t>
      </w:r>
    </w:p>
    <w:p w14:paraId="56D5A2B1" w14:textId="77777777" w:rsidR="00BF7D4E" w:rsidRPr="00BF7D4E" w:rsidRDefault="00BF7D4E" w:rsidP="00BF7D4E">
      <w:pPr>
        <w:spacing w:after="14" w:line="240" w:lineRule="auto"/>
        <w:ind w:left="1440"/>
        <w:rPr>
          <w:color w:val="7030A0"/>
          <w:highlight w:val="yellow"/>
        </w:rPr>
      </w:pPr>
      <w:r w:rsidRPr="00BF7D4E">
        <w:rPr>
          <w:color w:val="7030A0"/>
          <w:highlight w:val="yellow"/>
        </w:rPr>
        <w:t>TO:  9/04/12</w:t>
      </w:r>
    </w:p>
    <w:p w14:paraId="5CCF3857" w14:textId="77777777" w:rsidR="00BF7D4E" w:rsidRPr="00BF7D4E" w:rsidRDefault="00BF7D4E" w:rsidP="00BF7D4E">
      <w:pPr>
        <w:spacing w:after="14" w:line="240" w:lineRule="auto"/>
        <w:ind w:left="1440"/>
        <w:rPr>
          <w:color w:val="7030A0"/>
          <w:highlight w:val="yellow"/>
        </w:rPr>
      </w:pPr>
      <w:r w:rsidRPr="00BF7D4E">
        <w:rPr>
          <w:color w:val="7030A0"/>
          <w:highlight w:val="yellow"/>
        </w:rPr>
        <w:t>FRACTION NUMBER:  6</w:t>
      </w:r>
    </w:p>
    <w:p w14:paraId="14B14BDB" w14:textId="77777777" w:rsidR="00BF7D4E" w:rsidRPr="00AB0A01" w:rsidRDefault="00BF7D4E" w:rsidP="00BF7D4E">
      <w:pPr>
        <w:spacing w:after="14" w:line="240" w:lineRule="auto"/>
        <w:ind w:left="1440"/>
        <w:rPr>
          <w:color w:val="7030A0"/>
        </w:rPr>
      </w:pPr>
      <w:r w:rsidRPr="00BF7D4E">
        <w:rPr>
          <w:color w:val="7030A0"/>
          <w:highlight w:val="yellow"/>
        </w:rPr>
        <w:t>ELAPSED DAYS:  8</w:t>
      </w:r>
    </w:p>
    <w:p w14:paraId="70B7D9C3" w14:textId="77777777" w:rsidR="00BF7D4E" w:rsidRPr="00AB0A01" w:rsidRDefault="00BF7D4E" w:rsidP="00BF7D4E">
      <w:pPr>
        <w:spacing w:after="14" w:line="240" w:lineRule="auto"/>
        <w:ind w:left="1440"/>
      </w:pPr>
    </w:p>
    <w:p w14:paraId="5829F970" w14:textId="77777777" w:rsidR="00BF7D4E" w:rsidRPr="00AB0A01" w:rsidRDefault="00BF7D4E" w:rsidP="00BF7D4E">
      <w:pPr>
        <w:spacing w:after="14" w:line="240" w:lineRule="auto"/>
        <w:ind w:left="1440"/>
        <w:rPr>
          <w:color w:val="31849B" w:themeColor="accent5" w:themeShade="BF"/>
        </w:rPr>
      </w:pPr>
      <w:r w:rsidRPr="00AB0A01">
        <w:rPr>
          <w:color w:val="31849B" w:themeColor="accent5" w:themeShade="BF"/>
        </w:rPr>
        <w:t>TOTAL DOSE TO TUMOR BED: 62 Gy</w:t>
      </w:r>
    </w:p>
    <w:p w14:paraId="5D53113B" w14:textId="77777777" w:rsidR="00BF7D4E" w:rsidRPr="00AB0A01" w:rsidRDefault="00BF7D4E" w:rsidP="00BF7D4E">
      <w:pPr>
        <w:spacing w:after="14" w:line="240" w:lineRule="auto"/>
        <w:ind w:left="1440"/>
        <w:rPr>
          <w:color w:val="31849B" w:themeColor="accent5" w:themeShade="BF"/>
        </w:rPr>
      </w:pPr>
      <w:r w:rsidRPr="00AB0A01">
        <w:rPr>
          <w:color w:val="31849B" w:themeColor="accent5" w:themeShade="BF"/>
        </w:rPr>
        <w:t xml:space="preserve"> FROM:  7/23/12</w:t>
      </w:r>
    </w:p>
    <w:p w14:paraId="56C8F294" w14:textId="77777777" w:rsidR="00BF7D4E" w:rsidRPr="00AB0A01" w:rsidRDefault="00BF7D4E" w:rsidP="00BF7D4E">
      <w:pPr>
        <w:spacing w:after="14" w:line="240" w:lineRule="auto"/>
        <w:ind w:left="1440"/>
        <w:rPr>
          <w:color w:val="31849B" w:themeColor="accent5" w:themeShade="BF"/>
        </w:rPr>
      </w:pPr>
      <w:r w:rsidRPr="00AB0A01">
        <w:rPr>
          <w:color w:val="31849B" w:themeColor="accent5" w:themeShade="BF"/>
        </w:rPr>
        <w:t>TO:  9/04/12</w:t>
      </w:r>
    </w:p>
    <w:p w14:paraId="760EF20D" w14:textId="77777777" w:rsidR="00BF7D4E" w:rsidRPr="00AB0A01" w:rsidRDefault="00BF7D4E" w:rsidP="00BF7D4E">
      <w:pPr>
        <w:spacing w:after="14" w:line="240" w:lineRule="auto"/>
        <w:ind w:left="1440"/>
        <w:rPr>
          <w:color w:val="31849B" w:themeColor="accent5" w:themeShade="BF"/>
        </w:rPr>
      </w:pPr>
      <w:r w:rsidRPr="00AB0A01">
        <w:rPr>
          <w:color w:val="31849B" w:themeColor="accent5" w:themeShade="BF"/>
        </w:rPr>
        <w:t>TOTAL FRACTIONS:  31</w:t>
      </w:r>
    </w:p>
    <w:p w14:paraId="3668D835" w14:textId="77777777" w:rsidR="00BF7D4E" w:rsidRPr="00AB0A01" w:rsidRDefault="00BF7D4E" w:rsidP="00BF7D4E">
      <w:pPr>
        <w:spacing w:after="14" w:line="240" w:lineRule="auto"/>
        <w:ind w:left="1440"/>
        <w:rPr>
          <w:color w:val="31849B" w:themeColor="accent5" w:themeShade="BF"/>
        </w:rPr>
      </w:pPr>
      <w:r w:rsidRPr="00AB0A01">
        <w:rPr>
          <w:color w:val="31849B" w:themeColor="accent5" w:themeShade="BF"/>
        </w:rPr>
        <w:t>TOTAL ELAPSED DAYS:  43</w:t>
      </w:r>
    </w:p>
    <w:p w14:paraId="6F3B29EA" w14:textId="77777777" w:rsidR="00BF7D4E" w:rsidRPr="00AB0A01" w:rsidRDefault="00BF7D4E" w:rsidP="00BF7D4E">
      <w:pPr>
        <w:spacing w:after="14" w:line="240" w:lineRule="auto"/>
        <w:ind w:left="1440"/>
      </w:pPr>
    </w:p>
    <w:p w14:paraId="4BC3ECD8" w14:textId="77777777" w:rsidR="00BF7D4E" w:rsidRPr="00AB0A01" w:rsidRDefault="00BF7D4E" w:rsidP="00BF7D4E">
      <w:pPr>
        <w:spacing w:after="14" w:line="240" w:lineRule="auto"/>
        <w:ind w:left="1440"/>
      </w:pPr>
      <w:r w:rsidRPr="00AB0A01">
        <w:t>The patient tolerated her treatments poorly. She developed severe</w:t>
      </w:r>
    </w:p>
    <w:p w14:paraId="3661F775" w14:textId="77777777" w:rsidR="00BF7D4E" w:rsidRPr="00AB0A01" w:rsidRDefault="00BF7D4E" w:rsidP="00BF7D4E">
      <w:pPr>
        <w:spacing w:after="14" w:line="240" w:lineRule="auto"/>
        <w:ind w:left="1440"/>
      </w:pPr>
      <w:proofErr w:type="gramStart"/>
      <w:r w:rsidRPr="00AB0A01">
        <w:t>erythema</w:t>
      </w:r>
      <w:proofErr w:type="gramEnd"/>
      <w:r w:rsidRPr="00AB0A01">
        <w:t xml:space="preserve"> in the treatment field and severe desquamation in the axilla.”</w:t>
      </w:r>
    </w:p>
    <w:p w14:paraId="47CCD8A2" w14:textId="77777777" w:rsidR="00BF7D4E" w:rsidRDefault="00BF7D4E" w:rsidP="00D5092A">
      <w:pPr>
        <w:spacing w:after="14" w:line="240" w:lineRule="auto"/>
        <w:ind w:left="1440"/>
      </w:pPr>
    </w:p>
    <w:p w14:paraId="4FB9F9B7" w14:textId="77777777" w:rsidR="00BF7D4E" w:rsidRPr="00BF7D4E" w:rsidRDefault="00BF7D4E" w:rsidP="00D5092A">
      <w:pPr>
        <w:spacing w:after="14" w:line="240" w:lineRule="auto"/>
        <w:ind w:left="1440"/>
      </w:pPr>
    </w:p>
    <w:p w14:paraId="0DF95F36" w14:textId="779C069D" w:rsidR="00BF7D4E" w:rsidRDefault="00DB5B4F" w:rsidP="00BF7D4E">
      <w:pPr>
        <w:spacing w:after="14" w:line="240" w:lineRule="auto"/>
        <w:ind w:left="1440"/>
        <w:rPr>
          <w:i/>
        </w:rPr>
      </w:pPr>
      <w:r>
        <w:rPr>
          <w:i/>
        </w:rPr>
        <w:t xml:space="preserve">Example 1c: </w:t>
      </w:r>
      <w:r w:rsidR="00BF7D4E" w:rsidRPr="00DB5B4F">
        <w:t>Radiotherapy span (in yellow) for third radiotherapy instance:</w:t>
      </w:r>
    </w:p>
    <w:p w14:paraId="32C645C7" w14:textId="77777777" w:rsidR="00BF7D4E" w:rsidRDefault="00BF7D4E" w:rsidP="00BF7D4E">
      <w:pPr>
        <w:spacing w:after="14" w:line="240" w:lineRule="auto"/>
        <w:ind w:left="1440"/>
        <w:rPr>
          <w:i/>
        </w:rPr>
      </w:pPr>
    </w:p>
    <w:p w14:paraId="7B6FAEBE" w14:textId="77777777" w:rsidR="00BF7D4E" w:rsidRPr="00AB0A01" w:rsidRDefault="00BF7D4E" w:rsidP="00BF7D4E">
      <w:pPr>
        <w:spacing w:after="14" w:line="240" w:lineRule="auto"/>
        <w:ind w:left="1440"/>
      </w:pPr>
      <w:r>
        <w:t>“</w:t>
      </w:r>
      <w:r w:rsidRPr="00BF7D4E">
        <w:t>Radiation therapy</w:t>
      </w:r>
      <w:r>
        <w:t xml:space="preserve"> summary:</w:t>
      </w:r>
    </w:p>
    <w:p w14:paraId="068FABDC" w14:textId="77777777" w:rsidR="00BF7D4E" w:rsidRDefault="00BF7D4E" w:rsidP="00BF7D4E">
      <w:pPr>
        <w:spacing w:after="14" w:line="240" w:lineRule="auto"/>
        <w:ind w:left="1440"/>
        <w:rPr>
          <w:i/>
        </w:rPr>
      </w:pPr>
    </w:p>
    <w:p w14:paraId="50C0BB90" w14:textId="77777777" w:rsidR="00BF7D4E" w:rsidRPr="00BF7D4E" w:rsidRDefault="00BF7D4E" w:rsidP="00BF7D4E">
      <w:pPr>
        <w:spacing w:after="14" w:line="240" w:lineRule="auto"/>
        <w:ind w:left="1440"/>
        <w:rPr>
          <w:color w:val="4F6228" w:themeColor="accent3" w:themeShade="80"/>
        </w:rPr>
      </w:pPr>
      <w:r w:rsidRPr="00BF7D4E">
        <w:rPr>
          <w:color w:val="4F6228" w:themeColor="accent3" w:themeShade="80"/>
        </w:rPr>
        <w:t>TREATMENT SITE:  Right breast</w:t>
      </w:r>
    </w:p>
    <w:p w14:paraId="0CE85656" w14:textId="77777777" w:rsidR="00BF7D4E" w:rsidRPr="00BF7D4E" w:rsidRDefault="00BF7D4E" w:rsidP="00BF7D4E">
      <w:pPr>
        <w:spacing w:after="14" w:line="240" w:lineRule="auto"/>
        <w:ind w:left="1440"/>
        <w:rPr>
          <w:color w:val="4F6228" w:themeColor="accent3" w:themeShade="80"/>
        </w:rPr>
      </w:pPr>
      <w:r w:rsidRPr="00BF7D4E">
        <w:rPr>
          <w:color w:val="4F6228" w:themeColor="accent3" w:themeShade="80"/>
        </w:rPr>
        <w:t>ENERGY MODALITY:  6 and 10 MV photons</w:t>
      </w:r>
    </w:p>
    <w:p w14:paraId="4844DE9C" w14:textId="77777777" w:rsidR="00BF7D4E" w:rsidRPr="00BF7D4E" w:rsidRDefault="00BF7D4E" w:rsidP="00BF7D4E">
      <w:pPr>
        <w:spacing w:after="14" w:line="240" w:lineRule="auto"/>
        <w:ind w:left="1440"/>
        <w:rPr>
          <w:color w:val="4F6228" w:themeColor="accent3" w:themeShade="80"/>
        </w:rPr>
      </w:pPr>
      <w:r w:rsidRPr="00BF7D4E">
        <w:rPr>
          <w:color w:val="4F6228" w:themeColor="accent3" w:themeShade="80"/>
        </w:rPr>
        <w:t>TECHNIQUE:  Tangents/IMRT</w:t>
      </w:r>
    </w:p>
    <w:p w14:paraId="151CD773" w14:textId="77777777" w:rsidR="00BF7D4E" w:rsidRPr="00BF7D4E" w:rsidRDefault="00BF7D4E" w:rsidP="00BF7D4E">
      <w:pPr>
        <w:spacing w:after="14" w:line="240" w:lineRule="auto"/>
        <w:ind w:left="1440"/>
        <w:rPr>
          <w:color w:val="4F6228" w:themeColor="accent3" w:themeShade="80"/>
        </w:rPr>
      </w:pPr>
      <w:r w:rsidRPr="00BF7D4E">
        <w:rPr>
          <w:color w:val="4F6228" w:themeColor="accent3" w:themeShade="80"/>
        </w:rPr>
        <w:t>MINIMUM TUMOR DOSE:  50 Gy</w:t>
      </w:r>
    </w:p>
    <w:p w14:paraId="0E8202EA" w14:textId="77777777" w:rsidR="00BF7D4E" w:rsidRPr="00BF7D4E" w:rsidRDefault="00BF7D4E" w:rsidP="00BF7D4E">
      <w:pPr>
        <w:spacing w:after="14" w:line="240" w:lineRule="auto"/>
        <w:ind w:left="1440"/>
        <w:rPr>
          <w:color w:val="4F6228" w:themeColor="accent3" w:themeShade="80"/>
        </w:rPr>
      </w:pPr>
      <w:r w:rsidRPr="00BF7D4E">
        <w:rPr>
          <w:color w:val="4F6228" w:themeColor="accent3" w:themeShade="80"/>
        </w:rPr>
        <w:t xml:space="preserve"> FROM:  7/23/12</w:t>
      </w:r>
    </w:p>
    <w:p w14:paraId="2CB67DF6" w14:textId="77777777" w:rsidR="00BF7D4E" w:rsidRPr="00BF7D4E" w:rsidRDefault="00BF7D4E" w:rsidP="00BF7D4E">
      <w:pPr>
        <w:spacing w:after="14" w:line="240" w:lineRule="auto"/>
        <w:ind w:left="1440"/>
        <w:rPr>
          <w:color w:val="4F6228" w:themeColor="accent3" w:themeShade="80"/>
        </w:rPr>
      </w:pPr>
      <w:r w:rsidRPr="00BF7D4E">
        <w:rPr>
          <w:color w:val="4F6228" w:themeColor="accent3" w:themeShade="80"/>
        </w:rPr>
        <w:t>TO:  8/24/12</w:t>
      </w:r>
    </w:p>
    <w:p w14:paraId="700B0D9F" w14:textId="77777777" w:rsidR="00BF7D4E" w:rsidRPr="00BF7D4E" w:rsidRDefault="00BF7D4E" w:rsidP="00BF7D4E">
      <w:pPr>
        <w:spacing w:after="14" w:line="240" w:lineRule="auto"/>
        <w:ind w:left="1440"/>
        <w:rPr>
          <w:color w:val="4F6228" w:themeColor="accent3" w:themeShade="80"/>
        </w:rPr>
      </w:pPr>
      <w:r w:rsidRPr="00BF7D4E">
        <w:rPr>
          <w:color w:val="4F6228" w:themeColor="accent3" w:themeShade="80"/>
        </w:rPr>
        <w:t>FRACTION NUMBER:  25</w:t>
      </w:r>
    </w:p>
    <w:p w14:paraId="731682FF" w14:textId="77777777" w:rsidR="00BF7D4E" w:rsidRPr="00AB0A01" w:rsidRDefault="00BF7D4E" w:rsidP="00BF7D4E">
      <w:pPr>
        <w:spacing w:after="14" w:line="240" w:lineRule="auto"/>
        <w:ind w:left="1440"/>
      </w:pPr>
      <w:r w:rsidRPr="00BF7D4E">
        <w:rPr>
          <w:color w:val="4F6228" w:themeColor="accent3" w:themeShade="80"/>
        </w:rPr>
        <w:t>ELAPSED DAYS:  32</w:t>
      </w:r>
    </w:p>
    <w:p w14:paraId="41AC629A" w14:textId="77777777" w:rsidR="00BF7D4E" w:rsidRPr="00AB0A01" w:rsidRDefault="00BF7D4E" w:rsidP="00BF7D4E">
      <w:pPr>
        <w:spacing w:after="14" w:line="240" w:lineRule="auto"/>
        <w:ind w:left="1440"/>
      </w:pPr>
    </w:p>
    <w:p w14:paraId="0D4F926D" w14:textId="77777777" w:rsidR="00BF7D4E" w:rsidRPr="00AB0A01" w:rsidRDefault="00BF7D4E" w:rsidP="00BF7D4E">
      <w:pPr>
        <w:spacing w:after="14" w:line="240" w:lineRule="auto"/>
        <w:ind w:left="1440"/>
        <w:rPr>
          <w:color w:val="7030A0"/>
        </w:rPr>
      </w:pPr>
      <w:r w:rsidRPr="00AB0A01">
        <w:rPr>
          <w:color w:val="7030A0"/>
        </w:rPr>
        <w:t>TREATMENT SITE:  Right breast boost</w:t>
      </w:r>
    </w:p>
    <w:p w14:paraId="40B12954" w14:textId="77777777" w:rsidR="00BF7D4E" w:rsidRPr="00AB0A01" w:rsidRDefault="00BF7D4E" w:rsidP="00BF7D4E">
      <w:pPr>
        <w:spacing w:after="14" w:line="240" w:lineRule="auto"/>
        <w:ind w:left="1440"/>
        <w:rPr>
          <w:color w:val="7030A0"/>
        </w:rPr>
      </w:pPr>
      <w:r w:rsidRPr="00AB0A01">
        <w:rPr>
          <w:color w:val="7030A0"/>
        </w:rPr>
        <w:t>ENERGY MODALITY:  15 MEV electrons</w:t>
      </w:r>
    </w:p>
    <w:p w14:paraId="678B4B2A" w14:textId="77777777" w:rsidR="00BF7D4E" w:rsidRPr="00AB0A01" w:rsidRDefault="00BF7D4E" w:rsidP="00BF7D4E">
      <w:pPr>
        <w:spacing w:after="14" w:line="240" w:lineRule="auto"/>
        <w:ind w:left="1440"/>
        <w:rPr>
          <w:color w:val="7030A0"/>
        </w:rPr>
      </w:pPr>
      <w:r w:rsidRPr="00AB0A01">
        <w:rPr>
          <w:color w:val="7030A0"/>
        </w:rPr>
        <w:t xml:space="preserve"> TECHNIQUE:  En face</w:t>
      </w:r>
    </w:p>
    <w:p w14:paraId="65CF6751" w14:textId="77777777" w:rsidR="00BF7D4E" w:rsidRPr="00AB0A01" w:rsidRDefault="00BF7D4E" w:rsidP="00BF7D4E">
      <w:pPr>
        <w:spacing w:after="14" w:line="240" w:lineRule="auto"/>
        <w:ind w:left="1440"/>
        <w:rPr>
          <w:color w:val="7030A0"/>
        </w:rPr>
      </w:pPr>
      <w:r w:rsidRPr="00AB0A01">
        <w:rPr>
          <w:color w:val="7030A0"/>
        </w:rPr>
        <w:t>MINIMUM TUMOR DOSE:  12 Gy</w:t>
      </w:r>
    </w:p>
    <w:p w14:paraId="60BB7F31" w14:textId="77777777" w:rsidR="00BF7D4E" w:rsidRPr="00AB0A01" w:rsidRDefault="00BF7D4E" w:rsidP="00BF7D4E">
      <w:pPr>
        <w:spacing w:after="14" w:line="240" w:lineRule="auto"/>
        <w:ind w:left="1440"/>
        <w:rPr>
          <w:color w:val="7030A0"/>
        </w:rPr>
      </w:pPr>
      <w:r w:rsidRPr="00AB0A01">
        <w:rPr>
          <w:color w:val="7030A0"/>
        </w:rPr>
        <w:t xml:space="preserve"> FROM:  8/27/12</w:t>
      </w:r>
    </w:p>
    <w:p w14:paraId="140B62CE" w14:textId="77777777" w:rsidR="00BF7D4E" w:rsidRPr="00AB0A01" w:rsidRDefault="00BF7D4E" w:rsidP="00BF7D4E">
      <w:pPr>
        <w:spacing w:after="14" w:line="240" w:lineRule="auto"/>
        <w:ind w:left="1440"/>
        <w:rPr>
          <w:color w:val="7030A0"/>
        </w:rPr>
      </w:pPr>
      <w:r w:rsidRPr="00AB0A01">
        <w:rPr>
          <w:color w:val="7030A0"/>
        </w:rPr>
        <w:t>TO:  9/04/12</w:t>
      </w:r>
    </w:p>
    <w:p w14:paraId="13DA30CF" w14:textId="77777777" w:rsidR="00BF7D4E" w:rsidRPr="00AB0A01" w:rsidRDefault="00BF7D4E" w:rsidP="00BF7D4E">
      <w:pPr>
        <w:spacing w:after="14" w:line="240" w:lineRule="auto"/>
        <w:ind w:left="1440"/>
        <w:rPr>
          <w:color w:val="7030A0"/>
        </w:rPr>
      </w:pPr>
      <w:r w:rsidRPr="00AB0A01">
        <w:rPr>
          <w:color w:val="7030A0"/>
        </w:rPr>
        <w:t>FRACTION NUMBER:  6</w:t>
      </w:r>
    </w:p>
    <w:p w14:paraId="348F42FA" w14:textId="77777777" w:rsidR="00BF7D4E" w:rsidRPr="00AB0A01" w:rsidRDefault="00BF7D4E" w:rsidP="00BF7D4E">
      <w:pPr>
        <w:spacing w:after="14" w:line="240" w:lineRule="auto"/>
        <w:ind w:left="1440"/>
        <w:rPr>
          <w:color w:val="7030A0"/>
        </w:rPr>
      </w:pPr>
      <w:r w:rsidRPr="00AB0A01">
        <w:rPr>
          <w:color w:val="7030A0"/>
        </w:rPr>
        <w:t>ELAPSED DAYS:  8</w:t>
      </w:r>
    </w:p>
    <w:p w14:paraId="77093920" w14:textId="77777777" w:rsidR="00BF7D4E" w:rsidRPr="00AB0A01" w:rsidRDefault="00BF7D4E" w:rsidP="00BF7D4E">
      <w:pPr>
        <w:spacing w:after="14" w:line="240" w:lineRule="auto"/>
        <w:ind w:left="1440"/>
      </w:pPr>
    </w:p>
    <w:p w14:paraId="37E16554" w14:textId="77777777" w:rsidR="00BF7D4E" w:rsidRPr="00BF7D4E" w:rsidRDefault="00BF7D4E" w:rsidP="00BF7D4E">
      <w:pPr>
        <w:spacing w:after="14" w:line="240" w:lineRule="auto"/>
        <w:ind w:left="1440"/>
        <w:rPr>
          <w:color w:val="31849B" w:themeColor="accent5" w:themeShade="BF"/>
          <w:highlight w:val="yellow"/>
        </w:rPr>
      </w:pPr>
      <w:r w:rsidRPr="00BF7D4E">
        <w:rPr>
          <w:color w:val="31849B" w:themeColor="accent5" w:themeShade="BF"/>
          <w:highlight w:val="yellow"/>
        </w:rPr>
        <w:t>TOTAL DOSE TO TUMOR BED: 62 Gy</w:t>
      </w:r>
    </w:p>
    <w:p w14:paraId="5CF92626" w14:textId="77777777" w:rsidR="00BF7D4E" w:rsidRPr="00BF7D4E" w:rsidRDefault="00BF7D4E" w:rsidP="00BF7D4E">
      <w:pPr>
        <w:spacing w:after="14" w:line="240" w:lineRule="auto"/>
        <w:ind w:left="1440"/>
        <w:rPr>
          <w:color w:val="31849B" w:themeColor="accent5" w:themeShade="BF"/>
          <w:highlight w:val="yellow"/>
        </w:rPr>
      </w:pPr>
      <w:r w:rsidRPr="00BF7D4E">
        <w:rPr>
          <w:color w:val="31849B" w:themeColor="accent5" w:themeShade="BF"/>
          <w:highlight w:val="yellow"/>
        </w:rPr>
        <w:t xml:space="preserve"> FROM:  7/23/12</w:t>
      </w:r>
    </w:p>
    <w:p w14:paraId="5D396974" w14:textId="77777777" w:rsidR="00BF7D4E" w:rsidRPr="00BF7D4E" w:rsidRDefault="00BF7D4E" w:rsidP="00BF7D4E">
      <w:pPr>
        <w:spacing w:after="14" w:line="240" w:lineRule="auto"/>
        <w:ind w:left="1440"/>
        <w:rPr>
          <w:color w:val="31849B" w:themeColor="accent5" w:themeShade="BF"/>
          <w:highlight w:val="yellow"/>
        </w:rPr>
      </w:pPr>
      <w:r w:rsidRPr="00BF7D4E">
        <w:rPr>
          <w:color w:val="31849B" w:themeColor="accent5" w:themeShade="BF"/>
          <w:highlight w:val="yellow"/>
        </w:rPr>
        <w:t>TO:  9/04/12</w:t>
      </w:r>
    </w:p>
    <w:p w14:paraId="7E8F6552" w14:textId="77777777" w:rsidR="00BF7D4E" w:rsidRPr="00BF7D4E" w:rsidRDefault="00BF7D4E" w:rsidP="00BF7D4E">
      <w:pPr>
        <w:spacing w:after="14" w:line="240" w:lineRule="auto"/>
        <w:ind w:left="1440"/>
        <w:rPr>
          <w:color w:val="31849B" w:themeColor="accent5" w:themeShade="BF"/>
          <w:highlight w:val="yellow"/>
        </w:rPr>
      </w:pPr>
      <w:r w:rsidRPr="00BF7D4E">
        <w:rPr>
          <w:color w:val="31849B" w:themeColor="accent5" w:themeShade="BF"/>
          <w:highlight w:val="yellow"/>
        </w:rPr>
        <w:t>TOTAL FRACTIONS:  31</w:t>
      </w:r>
    </w:p>
    <w:p w14:paraId="5E2F075A" w14:textId="77777777" w:rsidR="00BF7D4E" w:rsidRPr="00AB0A01" w:rsidRDefault="00BF7D4E" w:rsidP="00BF7D4E">
      <w:pPr>
        <w:spacing w:after="14" w:line="240" w:lineRule="auto"/>
        <w:ind w:left="1440"/>
        <w:rPr>
          <w:color w:val="31849B" w:themeColor="accent5" w:themeShade="BF"/>
        </w:rPr>
      </w:pPr>
      <w:r w:rsidRPr="00BF7D4E">
        <w:rPr>
          <w:color w:val="31849B" w:themeColor="accent5" w:themeShade="BF"/>
          <w:highlight w:val="yellow"/>
        </w:rPr>
        <w:t>TOTAL ELAPSED DAYS:  43</w:t>
      </w:r>
    </w:p>
    <w:p w14:paraId="4D39FE9B" w14:textId="77777777" w:rsidR="00BF7D4E" w:rsidRPr="00AB0A01" w:rsidRDefault="00BF7D4E" w:rsidP="00BF7D4E">
      <w:pPr>
        <w:spacing w:after="14" w:line="240" w:lineRule="auto"/>
        <w:ind w:left="1440"/>
      </w:pPr>
    </w:p>
    <w:p w14:paraId="44E96443" w14:textId="77777777" w:rsidR="00BF7D4E" w:rsidRPr="00AB0A01" w:rsidRDefault="00BF7D4E" w:rsidP="00BF7D4E">
      <w:pPr>
        <w:spacing w:after="14" w:line="240" w:lineRule="auto"/>
        <w:ind w:left="1440"/>
      </w:pPr>
      <w:r w:rsidRPr="00AB0A01">
        <w:t>The patient tolerated her treatments poorly. She developed severe</w:t>
      </w:r>
    </w:p>
    <w:p w14:paraId="48B84404" w14:textId="175D0394" w:rsidR="00BF7D4E" w:rsidRDefault="00BF7D4E" w:rsidP="00BF7D4E">
      <w:pPr>
        <w:spacing w:after="14" w:line="240" w:lineRule="auto"/>
        <w:ind w:left="1440"/>
      </w:pPr>
      <w:proofErr w:type="gramStart"/>
      <w:r w:rsidRPr="00AB0A01">
        <w:t>erythema</w:t>
      </w:r>
      <w:proofErr w:type="gramEnd"/>
      <w:r w:rsidRPr="00AB0A01">
        <w:t xml:space="preserve"> in the treatment field and severe desquamation in the axilla.”</w:t>
      </w:r>
    </w:p>
    <w:p w14:paraId="04CD92D3" w14:textId="5D8659E1" w:rsidR="00E26119" w:rsidRDefault="00E26119" w:rsidP="00E26119">
      <w:pPr>
        <w:spacing w:after="14" w:line="240" w:lineRule="auto"/>
      </w:pPr>
    </w:p>
    <w:p w14:paraId="6062ED8C" w14:textId="33A47AE9" w:rsidR="00E26119" w:rsidRDefault="00E26119" w:rsidP="00E26119">
      <w:pPr>
        <w:spacing w:after="14" w:line="240" w:lineRule="auto"/>
        <w:ind w:left="720"/>
      </w:pPr>
      <w:r w:rsidRPr="00AB0A01">
        <w:rPr>
          <w:i/>
        </w:rPr>
        <w:t xml:space="preserve">Example </w:t>
      </w:r>
      <w:r>
        <w:rPr>
          <w:i/>
        </w:rPr>
        <w:t>2</w:t>
      </w:r>
      <w:r w:rsidRPr="00AB0A01">
        <w:t xml:space="preserve">:  In this example, </w:t>
      </w:r>
      <w:r>
        <w:t>although there are two treatment sites, the treatment details are overall described in the same phrase so should be included in a single span (highlighted).</w:t>
      </w:r>
    </w:p>
    <w:p w14:paraId="6BB5D710" w14:textId="7E76D8A7" w:rsidR="00E26119" w:rsidRDefault="00E26119" w:rsidP="00E26119">
      <w:pPr>
        <w:spacing w:after="14" w:line="240" w:lineRule="auto"/>
        <w:ind w:left="1440"/>
      </w:pPr>
      <w:r w:rsidRPr="00E26119">
        <w:rPr>
          <w:iCs/>
          <w:highlight w:val="yellow"/>
        </w:rPr>
        <w:t>“Right breast and supraclavicular region to a dose of 50-60 Gy in 30 fractions from 12/9/19-1/11/20</w:t>
      </w:r>
      <w:r w:rsidRPr="00E26119">
        <w:rPr>
          <w:highlight w:val="yellow"/>
        </w:rPr>
        <w:t>”</w:t>
      </w:r>
    </w:p>
    <w:p w14:paraId="21BA09E7" w14:textId="791AAC1F" w:rsidR="00E26119" w:rsidRDefault="00E26119" w:rsidP="00E26119">
      <w:pPr>
        <w:spacing w:after="14" w:line="240" w:lineRule="auto"/>
      </w:pPr>
    </w:p>
    <w:p w14:paraId="0F4A0CDD" w14:textId="55788F69" w:rsidR="00E26119" w:rsidRDefault="00E26119" w:rsidP="00E26119">
      <w:pPr>
        <w:spacing w:after="14" w:line="240" w:lineRule="auto"/>
        <w:ind w:left="720"/>
      </w:pPr>
      <w:r>
        <w:rPr>
          <w:i/>
          <w:iCs/>
        </w:rPr>
        <w:t xml:space="preserve">Example 3: </w:t>
      </w:r>
      <w:r>
        <w:t>In this example, although the right breast and supraclavicular sites are treated during overlapping time frames, they are described in separate phrases and should be included separate spans (green</w:t>
      </w:r>
      <w:r w:rsidR="00EE0289">
        <w:t>, blue, and pink</w:t>
      </w:r>
      <w:r>
        <w:t xml:space="preserve"> highlighted </w:t>
      </w:r>
      <w:r w:rsidR="00EE0289">
        <w:t xml:space="preserve">phrases </w:t>
      </w:r>
      <w:r>
        <w:t>are each separate radiotherapy spans)</w:t>
      </w:r>
      <w:r w:rsidR="00EE0289">
        <w:t xml:space="preserve">. </w:t>
      </w:r>
    </w:p>
    <w:p w14:paraId="34D70E00" w14:textId="7535E7C1" w:rsidR="00E26119" w:rsidRDefault="00E26119" w:rsidP="00E26119">
      <w:pPr>
        <w:spacing w:after="14" w:line="240" w:lineRule="auto"/>
        <w:ind w:left="720"/>
      </w:pPr>
      <w:r>
        <w:rPr>
          <w:i/>
          <w:iCs/>
        </w:rPr>
        <w:tab/>
        <w:t>“</w:t>
      </w:r>
      <w:r w:rsidRPr="00E26119">
        <w:rPr>
          <w:highlight w:val="green"/>
        </w:rPr>
        <w:t>Right breast treated with 3DCRT to 50 Gy in 25 fractions from 12/9/19-1/6/20</w:t>
      </w:r>
    </w:p>
    <w:p w14:paraId="52C2FB2A" w14:textId="0E09924B" w:rsidR="00EE0289" w:rsidRDefault="00E26119" w:rsidP="00E26119">
      <w:pPr>
        <w:spacing w:after="14" w:line="240" w:lineRule="auto"/>
        <w:ind w:left="720"/>
      </w:pPr>
      <w:r>
        <w:rPr>
          <w:i/>
          <w:iCs/>
        </w:rPr>
        <w:tab/>
      </w:r>
      <w:r w:rsidR="00EE0289">
        <w:rPr>
          <w:i/>
          <w:iCs/>
        </w:rPr>
        <w:t xml:space="preserve"> </w:t>
      </w:r>
      <w:r>
        <w:t xml:space="preserve"> </w:t>
      </w:r>
      <w:r w:rsidRPr="00E26119">
        <w:rPr>
          <w:highlight w:val="cyan"/>
        </w:rPr>
        <w:t>Supraclavicular region treated with 3DCRT to 60 Gy in 30 fractions 12/9/19-1/11/20</w:t>
      </w:r>
    </w:p>
    <w:p w14:paraId="111722B1" w14:textId="0DB8DDEF" w:rsidR="00E26119" w:rsidRPr="00E26119" w:rsidRDefault="00EE0289" w:rsidP="00EE0289">
      <w:pPr>
        <w:spacing w:after="14" w:line="240" w:lineRule="auto"/>
        <w:ind w:left="720" w:firstLine="720"/>
      </w:pPr>
      <w:r>
        <w:t xml:space="preserve"> </w:t>
      </w:r>
      <w:r w:rsidRPr="00EE0289">
        <w:rPr>
          <w:highlight w:val="magenta"/>
        </w:rPr>
        <w:t>Right breast boost to 10 Gy in 5 fractions from 1/7/20-1/11/20</w:t>
      </w:r>
      <w:r w:rsidR="00E26119" w:rsidRPr="00EE0289">
        <w:rPr>
          <w:highlight w:val="magenta"/>
        </w:rPr>
        <w:t>”</w:t>
      </w:r>
    </w:p>
    <w:p w14:paraId="0632F38B" w14:textId="77777777" w:rsidR="00E26119" w:rsidRPr="00AB0A01" w:rsidRDefault="00E26119" w:rsidP="00E26119">
      <w:pPr>
        <w:spacing w:after="14" w:line="240" w:lineRule="auto"/>
      </w:pPr>
    </w:p>
    <w:p w14:paraId="0A23320E" w14:textId="77777777" w:rsidR="003B3B9E" w:rsidRPr="00AB0A01" w:rsidRDefault="003B3B9E" w:rsidP="00D52917">
      <w:pPr>
        <w:spacing w:after="14" w:line="240" w:lineRule="auto"/>
      </w:pPr>
    </w:p>
    <w:p w14:paraId="0343FBD0" w14:textId="77777777" w:rsidR="00E11094" w:rsidRPr="00AB0A01" w:rsidRDefault="00E11094" w:rsidP="00D52917">
      <w:pPr>
        <w:spacing w:after="14" w:line="240" w:lineRule="auto"/>
      </w:pPr>
    </w:p>
    <w:p w14:paraId="621FFAEE" w14:textId="77777777" w:rsidR="003B3B9E" w:rsidRPr="00D5092A" w:rsidRDefault="003B3B9E" w:rsidP="00D5092A">
      <w:pPr>
        <w:pStyle w:val="Heading1"/>
      </w:pPr>
      <w:bookmarkStart w:id="8" w:name="_Toc22033465"/>
      <w:r w:rsidRPr="00D5092A">
        <w:t>Properties: Radiotherapy</w:t>
      </w:r>
      <w:bookmarkEnd w:id="8"/>
    </w:p>
    <w:p w14:paraId="7CA32012" w14:textId="77777777" w:rsidR="00771D8F" w:rsidRPr="00AB0A01" w:rsidRDefault="00771D8F" w:rsidP="00D52917">
      <w:pPr>
        <w:spacing w:after="14" w:line="240" w:lineRule="auto"/>
      </w:pPr>
    </w:p>
    <w:p w14:paraId="19123F43" w14:textId="77777777" w:rsidR="00F15C78" w:rsidRPr="00AB0A01" w:rsidRDefault="00F15C78" w:rsidP="00D52917">
      <w:pPr>
        <w:spacing w:after="14" w:line="240" w:lineRule="auto"/>
      </w:pPr>
    </w:p>
    <w:p w14:paraId="6C11B664" w14:textId="604F432D" w:rsidR="00D52917" w:rsidRPr="00D5092A" w:rsidRDefault="5DA7FEDC" w:rsidP="5DA7FEDC">
      <w:pPr>
        <w:pStyle w:val="ListParagraph"/>
        <w:numPr>
          <w:ilvl w:val="1"/>
          <w:numId w:val="19"/>
        </w:numPr>
        <w:spacing w:after="14" w:line="240" w:lineRule="auto"/>
        <w:rPr>
          <w:rStyle w:val="Heading2Char"/>
        </w:rPr>
      </w:pPr>
      <w:bookmarkStart w:id="9" w:name="_Toc22033466"/>
      <w:r w:rsidRPr="5DA7FEDC">
        <w:rPr>
          <w:rStyle w:val="Heading2Char"/>
        </w:rPr>
        <w:t>treatment_site</w:t>
      </w:r>
      <w:bookmarkEnd w:id="9"/>
    </w:p>
    <w:p w14:paraId="7E8F1E59" w14:textId="0E3A93D9" w:rsidR="00516361" w:rsidRPr="00AB0A01" w:rsidRDefault="00413476" w:rsidP="00D52917">
      <w:pPr>
        <w:spacing w:after="14" w:line="240" w:lineRule="auto"/>
      </w:pPr>
      <w:r>
        <w:t>Create an Anatomical_site instance under UML</w:t>
      </w:r>
      <w:r w:rsidR="00F0472B">
        <w:t>S entity, fill in the treatment_</w:t>
      </w:r>
      <w:r>
        <w:t>site attribute</w:t>
      </w:r>
      <w:r w:rsidR="00F0472B">
        <w:t xml:space="preserve"> with the relevant Anatomical_site instance</w:t>
      </w:r>
      <w:r>
        <w:t xml:space="preserve">, and link to Treatment_site. </w:t>
      </w:r>
      <w:r w:rsidR="00D5092A">
        <w:t>This is the anatomical s</w:t>
      </w:r>
      <w:r w:rsidR="00771D8F" w:rsidRPr="00AB0A01">
        <w:t>ite receiving radiotherapy</w:t>
      </w:r>
      <w:r w:rsidR="005228AD" w:rsidRPr="00AB0A01">
        <w:t>. If site is specified more than once, annotate the span that is spatially closest to the radiation dose and fraction details</w:t>
      </w:r>
      <w:r w:rsidR="00D30B30">
        <w:t xml:space="preserve">. This may be a true </w:t>
      </w:r>
      <w:r w:rsidR="00771D8F" w:rsidRPr="00AB0A01">
        <w:t>anatomical site (generally the case for external beam radiotherapy), or a point, distance, volume, or other span (generally the case for brachytherapy</w:t>
      </w:r>
      <w:r w:rsidR="00897C03">
        <w:t>)</w:t>
      </w:r>
      <w:r w:rsidR="00771D8F" w:rsidRPr="00AB0A01">
        <w:t xml:space="preserve">. </w:t>
      </w:r>
      <w:r w:rsidR="00516361" w:rsidRPr="00AB0A01">
        <w:t xml:space="preserve">If treatment_site is </w:t>
      </w:r>
      <w:r w:rsidR="00193108">
        <w:t>a relative</w:t>
      </w:r>
      <w:r w:rsidR="00516361" w:rsidRPr="00AB0A01">
        <w:t xml:space="preserve"> anatomic site (e.g., </w:t>
      </w:r>
      <w:r w:rsidR="00C764A5">
        <w:t xml:space="preserve">“tumor”, </w:t>
      </w:r>
      <w:r w:rsidR="00571FDB">
        <w:t xml:space="preserve">“high risk region”, </w:t>
      </w:r>
      <w:r>
        <w:t xml:space="preserve">“surgical bed”, “cavity”, </w:t>
      </w:r>
      <w:r w:rsidR="00516361" w:rsidRPr="00AB0A01">
        <w:t>“tumor bed”, “Point A”</w:t>
      </w:r>
      <w:r>
        <w:t>, “5mm depth”</w:t>
      </w:r>
      <w:r w:rsidR="002444CA">
        <w:t>, “PTV”, “planning tumor volume”, “CTV”, “clinical tumor volume”, “GTV”, “gross tumor volu</w:t>
      </w:r>
      <w:r w:rsidR="00D30B30">
        <w:t>me”, “boost”, “cone-down”, “CD”</w:t>
      </w:r>
      <w:r w:rsidR="00AD183B">
        <w:t>, “2cm margin”, “margin”</w:t>
      </w:r>
      <w:r w:rsidR="00516361" w:rsidRPr="00AB0A01">
        <w:t>), then annotate</w:t>
      </w:r>
      <w:r w:rsidR="002444CA">
        <w:t xml:space="preserve"> </w:t>
      </w:r>
      <w:r w:rsidR="002444CA">
        <w:rPr>
          <w:i/>
        </w:rPr>
        <w:t>both</w:t>
      </w:r>
      <w:r w:rsidR="002444CA">
        <w:t xml:space="preserve"> the relative anatomic</w:t>
      </w:r>
      <w:r w:rsidR="00D30B30">
        <w:t>al</w:t>
      </w:r>
      <w:r w:rsidR="002444CA">
        <w:t xml:space="preserve"> sit</w:t>
      </w:r>
      <w:r w:rsidR="00D30B30">
        <w:t>e and the immediate antecedent true</w:t>
      </w:r>
      <w:r w:rsidR="002444CA">
        <w:t xml:space="preserve"> anatomic</w:t>
      </w:r>
      <w:r w:rsidR="00D30B30">
        <w:t>al</w:t>
      </w:r>
      <w:r w:rsidR="002444CA">
        <w:t xml:space="preserve"> site, if present</w:t>
      </w:r>
      <w:r w:rsidR="00D30B30">
        <w:t xml:space="preserve">, even if it falls outside the </w:t>
      </w:r>
      <w:r w:rsidR="00D30B30" w:rsidRPr="0097615F">
        <w:rPr>
          <w:color w:val="0070C0"/>
          <w:u w:val="single"/>
        </w:rPr>
        <w:fldChar w:fldCharType="begin"/>
      </w:r>
      <w:r w:rsidR="00D30B30" w:rsidRPr="0097615F">
        <w:rPr>
          <w:color w:val="0070C0"/>
          <w:u w:val="single"/>
        </w:rPr>
        <w:instrText xml:space="preserve"> REF _Ref21599226 \h </w:instrText>
      </w:r>
      <w:r w:rsidR="0097615F">
        <w:rPr>
          <w:color w:val="0070C0"/>
          <w:u w:val="single"/>
        </w:rPr>
        <w:instrText xml:space="preserve"> \* MERGEFORMAT </w:instrText>
      </w:r>
      <w:r w:rsidR="00D30B30" w:rsidRPr="0097615F">
        <w:rPr>
          <w:color w:val="0070C0"/>
          <w:u w:val="single"/>
        </w:rPr>
      </w:r>
      <w:r w:rsidR="00D30B30" w:rsidRPr="0097615F">
        <w:rPr>
          <w:color w:val="0070C0"/>
          <w:u w:val="single"/>
        </w:rPr>
        <w:fldChar w:fldCharType="separate"/>
      </w:r>
      <w:r w:rsidR="00D30B30" w:rsidRPr="0097615F">
        <w:rPr>
          <w:color w:val="0070C0"/>
          <w:u w:val="single"/>
        </w:rPr>
        <w:t>Radiotherapy Span</w:t>
      </w:r>
      <w:r w:rsidR="00D30B30" w:rsidRPr="0097615F">
        <w:rPr>
          <w:color w:val="0070C0"/>
          <w:u w:val="single"/>
        </w:rPr>
        <w:fldChar w:fldCharType="end"/>
      </w:r>
      <w:r w:rsidR="0097615F">
        <w:rPr>
          <w:color w:val="0070C0"/>
        </w:rPr>
        <w:t xml:space="preserve"> </w:t>
      </w:r>
      <w:r w:rsidR="0097615F">
        <w:t>for that instance</w:t>
      </w:r>
      <w:r w:rsidR="00516361" w:rsidRPr="00AB0A01">
        <w:t>.</w:t>
      </w:r>
      <w:r w:rsidR="002444CA">
        <w:t xml:space="preserve"> Of note, if the relative anatomic s</w:t>
      </w:r>
      <w:r w:rsidR="00D30B30">
        <w:t xml:space="preserve">ite is the same span as the for </w:t>
      </w:r>
      <w:r w:rsidR="002444CA">
        <w:t xml:space="preserve">the </w:t>
      </w:r>
      <w:r w:rsidR="002444CA" w:rsidRPr="0097615F">
        <w:rPr>
          <w:color w:val="0070C0"/>
          <w:u w:val="single"/>
        </w:rPr>
        <w:fldChar w:fldCharType="begin"/>
      </w:r>
      <w:r w:rsidR="002444CA" w:rsidRPr="0097615F">
        <w:rPr>
          <w:color w:val="0070C0"/>
          <w:u w:val="single"/>
        </w:rPr>
        <w:instrText xml:space="preserve"> REF _Ref21598400 \h </w:instrText>
      </w:r>
      <w:r w:rsidR="0097615F">
        <w:rPr>
          <w:color w:val="0070C0"/>
          <w:u w:val="single"/>
        </w:rPr>
        <w:instrText xml:space="preserve"> \* MERGEFORMAT </w:instrText>
      </w:r>
      <w:r w:rsidR="002444CA" w:rsidRPr="0097615F">
        <w:rPr>
          <w:color w:val="0070C0"/>
          <w:u w:val="single"/>
        </w:rPr>
      </w:r>
      <w:r w:rsidR="002444CA" w:rsidRPr="0097615F">
        <w:rPr>
          <w:color w:val="0070C0"/>
          <w:u w:val="single"/>
        </w:rPr>
        <w:fldChar w:fldCharType="separate"/>
      </w:r>
      <w:r w:rsidR="002444CA" w:rsidRPr="0097615F">
        <w:rPr>
          <w:rStyle w:val="Heading2Char"/>
          <w:color w:val="0070C0"/>
          <w:u w:val="single"/>
        </w:rPr>
        <w:t>boost</w:t>
      </w:r>
      <w:r w:rsidR="002444CA" w:rsidRPr="0097615F">
        <w:rPr>
          <w:color w:val="0070C0"/>
          <w:u w:val="single"/>
        </w:rPr>
        <w:fldChar w:fldCharType="end"/>
      </w:r>
      <w:r w:rsidR="002444CA">
        <w:t xml:space="preserve"> annotation, then this span will be annotated twice (for both treatment_site and for </w:t>
      </w:r>
      <w:r w:rsidR="002444CA" w:rsidRPr="0097615F">
        <w:rPr>
          <w:color w:val="0070C0"/>
          <w:u w:val="single"/>
        </w:rPr>
        <w:fldChar w:fldCharType="begin"/>
      </w:r>
      <w:r w:rsidR="002444CA" w:rsidRPr="0097615F">
        <w:rPr>
          <w:color w:val="0070C0"/>
          <w:u w:val="single"/>
        </w:rPr>
        <w:instrText xml:space="preserve"> REF _Ref21598400 \h </w:instrText>
      </w:r>
      <w:r w:rsidR="0097615F">
        <w:rPr>
          <w:color w:val="0070C0"/>
          <w:u w:val="single"/>
        </w:rPr>
        <w:instrText xml:space="preserve"> \* MERGEFORMAT </w:instrText>
      </w:r>
      <w:r w:rsidR="002444CA" w:rsidRPr="0097615F">
        <w:rPr>
          <w:color w:val="0070C0"/>
          <w:u w:val="single"/>
        </w:rPr>
      </w:r>
      <w:r w:rsidR="002444CA" w:rsidRPr="0097615F">
        <w:rPr>
          <w:color w:val="0070C0"/>
          <w:u w:val="single"/>
        </w:rPr>
        <w:fldChar w:fldCharType="separate"/>
      </w:r>
      <w:r w:rsidR="002444CA" w:rsidRPr="0097615F">
        <w:rPr>
          <w:rStyle w:val="Heading2Char"/>
          <w:color w:val="0070C0"/>
          <w:u w:val="single"/>
        </w:rPr>
        <w:t>boost</w:t>
      </w:r>
      <w:r w:rsidR="002444CA" w:rsidRPr="0097615F">
        <w:rPr>
          <w:color w:val="0070C0"/>
          <w:u w:val="single"/>
        </w:rPr>
        <w:fldChar w:fldCharType="end"/>
      </w:r>
      <w:r w:rsidR="002444CA">
        <w:t>).</w:t>
      </w:r>
      <w:r w:rsidR="00516361" w:rsidRPr="00AB0A01">
        <w:t xml:space="preserve"> </w:t>
      </w:r>
      <w:r w:rsidR="00DB5B4F">
        <w:t xml:space="preserve">If </w:t>
      </w:r>
      <w:r w:rsidR="00193108">
        <w:t>multiple</w:t>
      </w:r>
      <w:r w:rsidR="00DB5B4F">
        <w:t xml:space="preserve"> </w:t>
      </w:r>
      <w:r w:rsidR="00EE0289">
        <w:t xml:space="preserve">true and/or relative </w:t>
      </w:r>
      <w:r w:rsidR="00DB5B4F">
        <w:t>tre</w:t>
      </w:r>
      <w:r w:rsidR="00193108">
        <w:t>atment sites are listed</w:t>
      </w:r>
      <w:r w:rsidR="00D62CF3">
        <w:t xml:space="preserve"> for a single radiotherapy instance</w:t>
      </w:r>
      <w:r w:rsidR="00193108">
        <w:t>, create</w:t>
      </w:r>
      <w:r w:rsidR="00DB5B4F">
        <w:t xml:space="preserve"> an Anatomical_site instance for each, and link each to Treatment_site. </w:t>
      </w:r>
      <w:r w:rsidR="00516361" w:rsidRPr="00AB0A01">
        <w:t xml:space="preserve">If </w:t>
      </w:r>
      <w:r w:rsidR="00BF7D4E">
        <w:t>the radiotherapy instance is a</w:t>
      </w:r>
      <w:r w:rsidR="00016616">
        <w:t xml:space="preserve"> subsequent phase/</w:t>
      </w:r>
      <w:r w:rsidR="00BF7D4E">
        <w:t xml:space="preserve"> boost course (see below) and the treatment site is not explicitly stated, then link to the </w:t>
      </w:r>
      <w:r w:rsidR="00016616">
        <w:t>phase 1</w:t>
      </w:r>
      <w:r w:rsidR="00BF7D4E">
        <w:t xml:space="preserve"> Anatomical_site instance</w:t>
      </w:r>
      <w:r w:rsidR="00516361" w:rsidRPr="00AB0A01">
        <w:t>.</w:t>
      </w:r>
      <w:r w:rsidR="003B69C0">
        <w:t xml:space="preserve"> </w:t>
      </w:r>
      <w:r w:rsidR="00AD183B">
        <w:t>Do not include adjectives such as “adjacent”, “nearby”, or “surrounding”, “initial”, “residual” in the treatment_site span</w:t>
      </w:r>
      <w:r w:rsidR="00C764A5">
        <w:t xml:space="preserve">, </w:t>
      </w:r>
      <w:r w:rsidR="00C764A5" w:rsidRPr="00C764A5">
        <w:rPr>
          <w:i/>
          <w:iCs/>
        </w:rPr>
        <w:t xml:space="preserve">except </w:t>
      </w:r>
      <w:r w:rsidR="00C764A5">
        <w:t>when the site is uninterpretable without the adjective such as “involved fields”</w:t>
      </w:r>
      <w:r w:rsidR="00C26AAF">
        <w:t>, “secondary volume”</w:t>
      </w:r>
      <w:r w:rsidR="00C764A5">
        <w:t>.</w:t>
      </w:r>
      <w:r w:rsidR="00C26AAF">
        <w:t xml:space="preserve"> If there are defined abbreviations (e.g., “planning tumor volume (PTV)” or more than one name for the same site, span both and include as separate treatment sites.</w:t>
      </w:r>
    </w:p>
    <w:p w14:paraId="538C3EA2" w14:textId="77777777" w:rsidR="00216754" w:rsidRPr="00AB0A01" w:rsidRDefault="00216754" w:rsidP="00D52917">
      <w:pPr>
        <w:spacing w:after="14" w:line="240" w:lineRule="auto"/>
      </w:pPr>
    </w:p>
    <w:p w14:paraId="37DD6DA7" w14:textId="77777777" w:rsidR="00DB5B4F" w:rsidRDefault="00E11094" w:rsidP="00D5092A">
      <w:pPr>
        <w:spacing w:after="14" w:line="240" w:lineRule="auto"/>
        <w:ind w:left="720"/>
        <w:rPr>
          <w:i/>
        </w:rPr>
      </w:pPr>
      <w:r w:rsidRPr="00AB0A01">
        <w:rPr>
          <w:i/>
        </w:rPr>
        <w:lastRenderedPageBreak/>
        <w:t xml:space="preserve">Example 1: </w:t>
      </w:r>
    </w:p>
    <w:p w14:paraId="409BA038" w14:textId="77777777" w:rsidR="00DB5B4F" w:rsidRDefault="00DB5B4F" w:rsidP="00D5092A">
      <w:pPr>
        <w:spacing w:after="14" w:line="240" w:lineRule="auto"/>
        <w:ind w:left="720"/>
        <w:rPr>
          <w:i/>
        </w:rPr>
      </w:pPr>
    </w:p>
    <w:p w14:paraId="15F73DC7" w14:textId="4909BFA1" w:rsidR="00DB5B4F" w:rsidRDefault="00DB5B4F" w:rsidP="00D5092A">
      <w:pPr>
        <w:spacing w:after="14" w:line="240" w:lineRule="auto"/>
        <w:ind w:left="720"/>
        <w:rPr>
          <w:i/>
        </w:rPr>
      </w:pPr>
      <w:r>
        <w:rPr>
          <w:i/>
        </w:rPr>
        <w:t>Document:</w:t>
      </w:r>
    </w:p>
    <w:p w14:paraId="2F248AFF" w14:textId="70F555F6" w:rsidR="00DB5B4F" w:rsidRPr="00DB5B4F" w:rsidRDefault="00DB5B4F" w:rsidP="00DB5B4F">
      <w:pPr>
        <w:spacing w:after="14" w:line="240" w:lineRule="auto"/>
        <w:ind w:left="720"/>
      </w:pPr>
      <w:r w:rsidRPr="00DB5B4F">
        <w:t>“TREATMENT SITE:  Right breast</w:t>
      </w:r>
    </w:p>
    <w:p w14:paraId="27F532A1" w14:textId="77777777" w:rsidR="00DB5B4F" w:rsidRPr="00DB5B4F" w:rsidRDefault="00DB5B4F" w:rsidP="00DB5B4F">
      <w:pPr>
        <w:spacing w:after="14" w:line="240" w:lineRule="auto"/>
        <w:ind w:left="720"/>
      </w:pPr>
      <w:r w:rsidRPr="00DB5B4F">
        <w:t>ENERGY MODALITY:  6 and 10 MV photons</w:t>
      </w:r>
    </w:p>
    <w:p w14:paraId="04A403BD" w14:textId="77777777" w:rsidR="00DB5B4F" w:rsidRPr="00DB5B4F" w:rsidRDefault="00DB5B4F" w:rsidP="00DB5B4F">
      <w:pPr>
        <w:spacing w:after="14" w:line="240" w:lineRule="auto"/>
        <w:ind w:left="720"/>
      </w:pPr>
      <w:r w:rsidRPr="00DB5B4F">
        <w:t>TECHNIQUE:  Tangents/IMRT</w:t>
      </w:r>
    </w:p>
    <w:p w14:paraId="23301472" w14:textId="77777777" w:rsidR="00DB5B4F" w:rsidRPr="00DB5B4F" w:rsidRDefault="00DB5B4F" w:rsidP="00DB5B4F">
      <w:pPr>
        <w:spacing w:after="14" w:line="240" w:lineRule="auto"/>
        <w:ind w:left="720"/>
      </w:pPr>
      <w:r w:rsidRPr="00DB5B4F">
        <w:t>MINIMUM TUMOR DOSE:  50 Gy</w:t>
      </w:r>
    </w:p>
    <w:p w14:paraId="068D2864" w14:textId="77777777" w:rsidR="00DB5B4F" w:rsidRPr="00DB5B4F" w:rsidRDefault="00DB5B4F" w:rsidP="00DB5B4F">
      <w:pPr>
        <w:spacing w:after="14" w:line="240" w:lineRule="auto"/>
        <w:ind w:left="720"/>
      </w:pPr>
      <w:r w:rsidRPr="00DB5B4F">
        <w:t xml:space="preserve"> FROM:  7/23/12</w:t>
      </w:r>
    </w:p>
    <w:p w14:paraId="70534909" w14:textId="77777777" w:rsidR="00DB5B4F" w:rsidRPr="00DB5B4F" w:rsidRDefault="00DB5B4F" w:rsidP="00DB5B4F">
      <w:pPr>
        <w:spacing w:after="14" w:line="240" w:lineRule="auto"/>
        <w:ind w:left="720"/>
      </w:pPr>
      <w:r w:rsidRPr="00DB5B4F">
        <w:t>TO:  8/24/12</w:t>
      </w:r>
    </w:p>
    <w:p w14:paraId="4625CDC3" w14:textId="77777777" w:rsidR="00DB5B4F" w:rsidRPr="00DB5B4F" w:rsidRDefault="00DB5B4F" w:rsidP="00DB5B4F">
      <w:pPr>
        <w:spacing w:after="14" w:line="240" w:lineRule="auto"/>
        <w:ind w:left="720"/>
      </w:pPr>
      <w:r w:rsidRPr="00DB5B4F">
        <w:t>FRACTION NUMBER:  25</w:t>
      </w:r>
    </w:p>
    <w:p w14:paraId="33539678" w14:textId="77777777" w:rsidR="00DB5B4F" w:rsidRPr="00DB5B4F" w:rsidRDefault="00DB5B4F" w:rsidP="00DB5B4F">
      <w:pPr>
        <w:spacing w:after="14" w:line="240" w:lineRule="auto"/>
        <w:ind w:left="720"/>
      </w:pPr>
      <w:r w:rsidRPr="00DB5B4F">
        <w:t>ELAPSED DAYS:  32</w:t>
      </w:r>
    </w:p>
    <w:p w14:paraId="28C05143" w14:textId="77777777" w:rsidR="00DB5B4F" w:rsidRPr="00DB5B4F" w:rsidRDefault="00DB5B4F" w:rsidP="00DB5B4F">
      <w:pPr>
        <w:spacing w:after="14" w:line="240" w:lineRule="auto"/>
        <w:ind w:left="720"/>
      </w:pPr>
    </w:p>
    <w:p w14:paraId="74FA3EBE" w14:textId="77777777" w:rsidR="00DB5B4F" w:rsidRPr="00DB5B4F" w:rsidRDefault="00DB5B4F" w:rsidP="00DB5B4F">
      <w:pPr>
        <w:spacing w:after="14" w:line="240" w:lineRule="auto"/>
        <w:ind w:left="720"/>
      </w:pPr>
      <w:r w:rsidRPr="00DB5B4F">
        <w:t>TREATMENT SITE:  Right breast boost</w:t>
      </w:r>
    </w:p>
    <w:p w14:paraId="3F460333" w14:textId="77777777" w:rsidR="00DB5B4F" w:rsidRPr="00DB5B4F" w:rsidRDefault="72E1E19F" w:rsidP="00DB5B4F">
      <w:pPr>
        <w:spacing w:after="14" w:line="240" w:lineRule="auto"/>
        <w:ind w:left="720"/>
      </w:pPr>
      <w:r>
        <w:t>ENERGY MODALITY:  15 MEV electrons</w:t>
      </w:r>
    </w:p>
    <w:p w14:paraId="7BF57EE2" w14:textId="77777777" w:rsidR="00DB5B4F" w:rsidRPr="00DB5B4F" w:rsidRDefault="00DB5B4F" w:rsidP="00DB5B4F">
      <w:pPr>
        <w:spacing w:after="14" w:line="240" w:lineRule="auto"/>
        <w:ind w:left="720"/>
      </w:pPr>
      <w:r w:rsidRPr="00DB5B4F">
        <w:t xml:space="preserve"> TECHNIQUE:  En face</w:t>
      </w:r>
    </w:p>
    <w:p w14:paraId="1411AF9F" w14:textId="77777777" w:rsidR="00DB5B4F" w:rsidRPr="00DB5B4F" w:rsidRDefault="00DB5B4F" w:rsidP="00DB5B4F">
      <w:pPr>
        <w:spacing w:after="14" w:line="240" w:lineRule="auto"/>
        <w:ind w:left="720"/>
      </w:pPr>
      <w:r w:rsidRPr="00DB5B4F">
        <w:t>MINIMUM TUMOR DOSE:  12 Gy</w:t>
      </w:r>
    </w:p>
    <w:p w14:paraId="058B227C" w14:textId="77777777" w:rsidR="00DB5B4F" w:rsidRPr="00DB5B4F" w:rsidRDefault="00DB5B4F" w:rsidP="00DB5B4F">
      <w:pPr>
        <w:spacing w:after="14" w:line="240" w:lineRule="auto"/>
        <w:ind w:left="720"/>
      </w:pPr>
      <w:r w:rsidRPr="00DB5B4F">
        <w:t xml:space="preserve"> FROM:  8/27/12</w:t>
      </w:r>
    </w:p>
    <w:p w14:paraId="45B6999B" w14:textId="77777777" w:rsidR="00DB5B4F" w:rsidRPr="00DB5B4F" w:rsidRDefault="00DB5B4F" w:rsidP="00DB5B4F">
      <w:pPr>
        <w:spacing w:after="14" w:line="240" w:lineRule="auto"/>
        <w:ind w:left="720"/>
      </w:pPr>
      <w:r w:rsidRPr="00DB5B4F">
        <w:t>TO:  9/04/12</w:t>
      </w:r>
    </w:p>
    <w:p w14:paraId="092FAFBF" w14:textId="77777777" w:rsidR="00DB5B4F" w:rsidRPr="00DB5B4F" w:rsidRDefault="00DB5B4F" w:rsidP="00DB5B4F">
      <w:pPr>
        <w:spacing w:after="14" w:line="240" w:lineRule="auto"/>
        <w:ind w:left="720"/>
      </w:pPr>
      <w:r w:rsidRPr="00DB5B4F">
        <w:t>FRACTION NUMBER:  6</w:t>
      </w:r>
    </w:p>
    <w:p w14:paraId="0575DD1A" w14:textId="77777777" w:rsidR="00DB5B4F" w:rsidRPr="00DB5B4F" w:rsidRDefault="00DB5B4F" w:rsidP="00DB5B4F">
      <w:pPr>
        <w:spacing w:after="14" w:line="240" w:lineRule="auto"/>
        <w:ind w:left="720"/>
      </w:pPr>
      <w:r w:rsidRPr="00DB5B4F">
        <w:t>ELAPSED DAYS:  8</w:t>
      </w:r>
    </w:p>
    <w:p w14:paraId="15AFD017" w14:textId="77777777" w:rsidR="00DB5B4F" w:rsidRPr="00DB5B4F" w:rsidRDefault="00DB5B4F" w:rsidP="00DB5B4F">
      <w:pPr>
        <w:spacing w:after="14" w:line="240" w:lineRule="auto"/>
        <w:ind w:left="720"/>
      </w:pPr>
    </w:p>
    <w:p w14:paraId="14CECB30" w14:textId="77777777" w:rsidR="00DB5B4F" w:rsidRPr="00DB5B4F" w:rsidRDefault="00DB5B4F" w:rsidP="00DB5B4F">
      <w:pPr>
        <w:spacing w:after="14" w:line="240" w:lineRule="auto"/>
        <w:ind w:left="720"/>
      </w:pPr>
      <w:r w:rsidRPr="00DB5B4F">
        <w:t>TOTAL DOSE TO TUMOR BED: 62 Gy</w:t>
      </w:r>
    </w:p>
    <w:p w14:paraId="5C55B931" w14:textId="77777777" w:rsidR="00DB5B4F" w:rsidRPr="00DB5B4F" w:rsidRDefault="00DB5B4F" w:rsidP="00DB5B4F">
      <w:pPr>
        <w:spacing w:after="14" w:line="240" w:lineRule="auto"/>
        <w:ind w:left="720"/>
      </w:pPr>
      <w:r w:rsidRPr="00DB5B4F">
        <w:t xml:space="preserve"> FROM:  7/23/12</w:t>
      </w:r>
    </w:p>
    <w:p w14:paraId="5FAE74F3" w14:textId="77777777" w:rsidR="00DB5B4F" w:rsidRPr="00DB5B4F" w:rsidRDefault="00DB5B4F" w:rsidP="00DB5B4F">
      <w:pPr>
        <w:spacing w:after="14" w:line="240" w:lineRule="auto"/>
        <w:ind w:left="720"/>
      </w:pPr>
      <w:r w:rsidRPr="00DB5B4F">
        <w:t>TO:  9/04/12</w:t>
      </w:r>
    </w:p>
    <w:p w14:paraId="42C97A8D" w14:textId="77777777" w:rsidR="00DB5B4F" w:rsidRPr="00DB5B4F" w:rsidRDefault="00DB5B4F" w:rsidP="00DB5B4F">
      <w:pPr>
        <w:spacing w:after="14" w:line="240" w:lineRule="auto"/>
        <w:ind w:left="720"/>
      </w:pPr>
      <w:r w:rsidRPr="00DB5B4F">
        <w:t>TOTAL FRACTIONS:  31</w:t>
      </w:r>
    </w:p>
    <w:p w14:paraId="466F38C2" w14:textId="79A724F2" w:rsidR="00DB5B4F" w:rsidRPr="00DB5B4F" w:rsidRDefault="00DB5B4F" w:rsidP="00DB5B4F">
      <w:pPr>
        <w:spacing w:after="14" w:line="240" w:lineRule="auto"/>
        <w:ind w:left="720"/>
      </w:pPr>
      <w:r w:rsidRPr="00DB5B4F">
        <w:t>TOTAL ELAPSED DAYS:  43”</w:t>
      </w:r>
    </w:p>
    <w:p w14:paraId="76C999F7" w14:textId="77777777" w:rsidR="00DB5B4F" w:rsidRDefault="00DB5B4F" w:rsidP="00D5092A">
      <w:pPr>
        <w:spacing w:after="14" w:line="240" w:lineRule="auto"/>
        <w:ind w:left="720"/>
        <w:rPr>
          <w:i/>
        </w:rPr>
      </w:pPr>
    </w:p>
    <w:p w14:paraId="2D5E4E86" w14:textId="77777777" w:rsidR="00DB5B4F" w:rsidRDefault="00DB5B4F" w:rsidP="00D5092A">
      <w:pPr>
        <w:spacing w:after="14" w:line="240" w:lineRule="auto"/>
        <w:ind w:left="720"/>
        <w:rPr>
          <w:i/>
        </w:rPr>
      </w:pPr>
    </w:p>
    <w:p w14:paraId="11FFD98C" w14:textId="77777777" w:rsidR="00DB5B4F" w:rsidRDefault="00DB5B4F" w:rsidP="00D5092A">
      <w:pPr>
        <w:spacing w:after="14" w:line="240" w:lineRule="auto"/>
        <w:ind w:left="720"/>
      </w:pPr>
    </w:p>
    <w:p w14:paraId="464BA1E5" w14:textId="3EF6837C" w:rsidR="005228AD" w:rsidRDefault="00DB5B4F" w:rsidP="00DB5B4F">
      <w:pPr>
        <w:spacing w:after="14" w:line="240" w:lineRule="auto"/>
        <w:ind w:left="1440"/>
      </w:pPr>
      <w:r>
        <w:rPr>
          <w:i/>
        </w:rPr>
        <w:t xml:space="preserve">Example 1a: </w:t>
      </w:r>
      <w:proofErr w:type="gramStart"/>
      <w:r w:rsidR="005228AD" w:rsidRPr="00AB0A01">
        <w:t>This example shows</w:t>
      </w:r>
      <w:proofErr w:type="gramEnd"/>
      <w:r w:rsidR="005228AD" w:rsidRPr="00AB0A01">
        <w:t xml:space="preserve"> the treatment_site annotation if annotating the first radiotherapy </w:t>
      </w:r>
      <w:r w:rsidR="00016616">
        <w:t>phas</w:t>
      </w:r>
      <w:r w:rsidR="005228AD" w:rsidRPr="00AB0A01">
        <w:t>e</w:t>
      </w:r>
      <w:r w:rsidR="00E11094" w:rsidRPr="00AB0A01">
        <w:t xml:space="preserve"> in the </w:t>
      </w:r>
      <w:r>
        <w:t>above document</w:t>
      </w:r>
      <w:r w:rsidR="005228AD" w:rsidRPr="00AB0A01">
        <w:t>:</w:t>
      </w:r>
    </w:p>
    <w:p w14:paraId="73A2C1D2" w14:textId="77777777" w:rsidR="00DB5B4F" w:rsidRPr="00DB5B4F" w:rsidRDefault="00DB5B4F" w:rsidP="00DB5B4F">
      <w:pPr>
        <w:spacing w:after="14" w:line="240" w:lineRule="auto"/>
        <w:ind w:left="1440"/>
        <w:rPr>
          <w:i/>
        </w:rPr>
      </w:pPr>
    </w:p>
    <w:p w14:paraId="10204492" w14:textId="740318BA" w:rsidR="00F0472B" w:rsidRPr="00F0472B" w:rsidRDefault="00F0472B" w:rsidP="00DB5B4F">
      <w:pPr>
        <w:spacing w:after="14" w:line="240" w:lineRule="auto"/>
        <w:ind w:left="1440"/>
      </w:pPr>
      <w:r w:rsidRPr="00F0472B">
        <w:t>Span “Right breast” and create an instance of Anatomical_site under UMLSEntities.</w:t>
      </w:r>
    </w:p>
    <w:p w14:paraId="35D88D5C" w14:textId="50EE2DDE" w:rsidR="00F0472B" w:rsidRDefault="00F0472B" w:rsidP="00DB5B4F">
      <w:pPr>
        <w:spacing w:after="14" w:line="240" w:lineRule="auto"/>
        <w:ind w:left="1440"/>
      </w:pPr>
      <w:r>
        <w:t>After that, open the relevant Radiotherapy instance and fill in the treatment_site with that Anatomical_site instance</w:t>
      </w:r>
    </w:p>
    <w:p w14:paraId="45F28262" w14:textId="77777777" w:rsidR="00DB5B4F" w:rsidRPr="00AB0A01" w:rsidRDefault="00DB5B4F" w:rsidP="00DB5B4F">
      <w:pPr>
        <w:spacing w:after="14" w:line="240" w:lineRule="auto"/>
        <w:ind w:left="1440"/>
      </w:pPr>
    </w:p>
    <w:p w14:paraId="5E8EAE3F" w14:textId="77777777" w:rsidR="00516361" w:rsidRPr="00AB0A01" w:rsidRDefault="00516361" w:rsidP="00DB5B4F">
      <w:pPr>
        <w:spacing w:after="14" w:line="240" w:lineRule="auto"/>
        <w:ind w:left="2160"/>
      </w:pPr>
      <w:r w:rsidRPr="00AB0A01">
        <w:t xml:space="preserve">“TREATMENT SITE:  </w:t>
      </w:r>
      <w:r w:rsidRPr="00AB0A01">
        <w:rPr>
          <w:highlight w:val="yellow"/>
        </w:rPr>
        <w:t>Right breast</w:t>
      </w:r>
    </w:p>
    <w:p w14:paraId="22BFA1D9" w14:textId="77777777" w:rsidR="00516361" w:rsidRPr="00AB0A01" w:rsidRDefault="00516361" w:rsidP="00DB5B4F">
      <w:pPr>
        <w:spacing w:after="14" w:line="240" w:lineRule="auto"/>
        <w:ind w:left="2160"/>
      </w:pPr>
      <w:r w:rsidRPr="00AB0A01">
        <w:t>ENERGY MODALITY:  6 and 10 MV photons</w:t>
      </w:r>
    </w:p>
    <w:p w14:paraId="2CB0B815" w14:textId="77777777" w:rsidR="00516361" w:rsidRPr="00AB0A01" w:rsidRDefault="00516361" w:rsidP="00DB5B4F">
      <w:pPr>
        <w:spacing w:after="14" w:line="240" w:lineRule="auto"/>
        <w:ind w:left="2160"/>
      </w:pPr>
      <w:r w:rsidRPr="00AB0A01">
        <w:t>TECHNIQUE:  Tangents/IMRT</w:t>
      </w:r>
    </w:p>
    <w:p w14:paraId="1292C497" w14:textId="77777777" w:rsidR="00516361" w:rsidRPr="00AB0A01" w:rsidRDefault="00516361" w:rsidP="00DB5B4F">
      <w:pPr>
        <w:spacing w:after="14" w:line="240" w:lineRule="auto"/>
        <w:ind w:left="2160"/>
      </w:pPr>
      <w:r w:rsidRPr="00AB0A01">
        <w:t>MINIMUM TUMOR DOSE:  50 Gy</w:t>
      </w:r>
    </w:p>
    <w:p w14:paraId="238C88DC" w14:textId="77777777" w:rsidR="00516361" w:rsidRPr="00AB0A01" w:rsidRDefault="00516361" w:rsidP="00DB5B4F">
      <w:pPr>
        <w:spacing w:after="14" w:line="240" w:lineRule="auto"/>
        <w:ind w:left="2160"/>
      </w:pPr>
      <w:r w:rsidRPr="00AB0A01">
        <w:t xml:space="preserve"> FROM:  7/23/12</w:t>
      </w:r>
    </w:p>
    <w:p w14:paraId="616B15A5" w14:textId="77777777" w:rsidR="00516361" w:rsidRPr="00AB0A01" w:rsidRDefault="00516361" w:rsidP="00DB5B4F">
      <w:pPr>
        <w:spacing w:after="14" w:line="240" w:lineRule="auto"/>
        <w:ind w:left="2160"/>
      </w:pPr>
      <w:r w:rsidRPr="00AB0A01">
        <w:t>TO:  8/24/12</w:t>
      </w:r>
    </w:p>
    <w:p w14:paraId="642A3DD8" w14:textId="77777777" w:rsidR="00516361" w:rsidRPr="00AB0A01" w:rsidRDefault="00516361" w:rsidP="00DB5B4F">
      <w:pPr>
        <w:spacing w:after="14" w:line="240" w:lineRule="auto"/>
        <w:ind w:left="2160"/>
      </w:pPr>
      <w:r w:rsidRPr="00AB0A01">
        <w:t>FRACTION NUMBER:  25</w:t>
      </w:r>
    </w:p>
    <w:p w14:paraId="43937EAE" w14:textId="77777777" w:rsidR="00516361" w:rsidRDefault="005228AD" w:rsidP="00DB5B4F">
      <w:pPr>
        <w:spacing w:after="14" w:line="240" w:lineRule="auto"/>
        <w:ind w:left="2160"/>
      </w:pPr>
      <w:r w:rsidRPr="00AB0A01">
        <w:t>ELAPSED DAYS:  32</w:t>
      </w:r>
    </w:p>
    <w:p w14:paraId="2DEF0C62" w14:textId="231EA09C" w:rsidR="00DB5B4F" w:rsidRPr="00AB0A01" w:rsidRDefault="00DB5B4F" w:rsidP="00DB5B4F">
      <w:pPr>
        <w:spacing w:after="14" w:line="240" w:lineRule="auto"/>
        <w:ind w:left="2160"/>
      </w:pPr>
      <w:r>
        <w:lastRenderedPageBreak/>
        <w:t>…”</w:t>
      </w:r>
    </w:p>
    <w:p w14:paraId="29CAFE2B" w14:textId="77777777" w:rsidR="005228AD" w:rsidRPr="00AB0A01" w:rsidRDefault="005228AD" w:rsidP="00DB5B4F">
      <w:pPr>
        <w:spacing w:after="14" w:line="240" w:lineRule="auto"/>
        <w:ind w:left="720"/>
      </w:pPr>
    </w:p>
    <w:p w14:paraId="6B857B5B" w14:textId="214532FB" w:rsidR="005228AD" w:rsidRPr="00AB0A01" w:rsidRDefault="00E11094" w:rsidP="00DB5B4F">
      <w:pPr>
        <w:spacing w:after="14" w:line="240" w:lineRule="auto"/>
        <w:ind w:left="1440"/>
      </w:pPr>
      <w:r w:rsidRPr="00AB0A01">
        <w:rPr>
          <w:i/>
        </w:rPr>
        <w:t xml:space="preserve">Example </w:t>
      </w:r>
      <w:r w:rsidR="00DB5B4F">
        <w:rPr>
          <w:i/>
        </w:rPr>
        <w:t>1b</w:t>
      </w:r>
      <w:r w:rsidRPr="00AB0A01">
        <w:rPr>
          <w:i/>
        </w:rPr>
        <w:t xml:space="preserve">: </w:t>
      </w:r>
      <w:proofErr w:type="gramStart"/>
      <w:r w:rsidR="005228AD" w:rsidRPr="00AB0A01">
        <w:t>This example shows</w:t>
      </w:r>
      <w:proofErr w:type="gramEnd"/>
      <w:r w:rsidR="005228AD" w:rsidRPr="00AB0A01">
        <w:t xml:space="preserve"> the treatment_site annotation if annotating the second radiotherapy </w:t>
      </w:r>
      <w:r w:rsidR="00016616">
        <w:t>phase</w:t>
      </w:r>
      <w:r w:rsidRPr="00AB0A01">
        <w:t xml:space="preserve"> in </w:t>
      </w:r>
      <w:r w:rsidR="00DB5B4F">
        <w:t>the above document.</w:t>
      </w:r>
      <w:r w:rsidR="00A8094D">
        <w:t xml:space="preserve"> </w:t>
      </w:r>
      <w:r w:rsidR="00EE0289">
        <w:t xml:space="preserve">Here, </w:t>
      </w:r>
      <w:r w:rsidR="00980725">
        <w:t xml:space="preserve">two anatomical sites are stated: a true anatomical site (“right breast” (yellow)) and a relative anatomical site (“boost”, blue). Span each anatomical site separately, and link each to treatment_site. NB: “boost” would be annotated twice for this radiotherapy instance – for treatment_site and for </w:t>
      </w:r>
      <w:r w:rsidR="00980725" w:rsidRPr="00925B92">
        <w:rPr>
          <w:color w:val="0070C0"/>
          <w:u w:val="single"/>
        </w:rPr>
        <w:fldChar w:fldCharType="begin"/>
      </w:r>
      <w:r w:rsidR="00980725" w:rsidRPr="00925B92">
        <w:rPr>
          <w:color w:val="0070C0"/>
          <w:u w:val="single"/>
        </w:rPr>
        <w:instrText xml:space="preserve"> REF _Ref21598400 \h </w:instrText>
      </w:r>
      <w:r w:rsidR="00980725" w:rsidRPr="00925B92">
        <w:rPr>
          <w:color w:val="0070C0"/>
          <w:u w:val="single"/>
        </w:rPr>
      </w:r>
      <w:r w:rsidR="00980725" w:rsidRPr="00925B92">
        <w:rPr>
          <w:color w:val="0070C0"/>
          <w:u w:val="single"/>
        </w:rPr>
        <w:fldChar w:fldCharType="separate"/>
      </w:r>
      <w:r w:rsidR="00980725" w:rsidRPr="00925B92">
        <w:rPr>
          <w:rStyle w:val="Heading2Char"/>
          <w:color w:val="0070C0"/>
          <w:u w:val="single"/>
        </w:rPr>
        <w:t>boost</w:t>
      </w:r>
      <w:r w:rsidR="00980725" w:rsidRPr="00925B92">
        <w:rPr>
          <w:color w:val="0070C0"/>
          <w:u w:val="single"/>
        </w:rPr>
        <w:fldChar w:fldCharType="end"/>
      </w:r>
      <w:r w:rsidR="00980725">
        <w:t>.</w:t>
      </w:r>
    </w:p>
    <w:p w14:paraId="0F224398" w14:textId="40804903" w:rsidR="005228AD" w:rsidRPr="00AB0A01" w:rsidRDefault="005228AD" w:rsidP="00DB5B4F">
      <w:pPr>
        <w:spacing w:after="14" w:line="240" w:lineRule="auto"/>
        <w:ind w:left="2160"/>
      </w:pPr>
      <w:r w:rsidRPr="00AB0A01">
        <w:t>“</w:t>
      </w:r>
      <w:r w:rsidR="00DB5B4F">
        <w:t>…</w:t>
      </w:r>
    </w:p>
    <w:p w14:paraId="3087C45C" w14:textId="77777777" w:rsidR="005228AD" w:rsidRPr="00AB0A01" w:rsidRDefault="005228AD" w:rsidP="00DB5B4F">
      <w:pPr>
        <w:spacing w:after="14" w:line="240" w:lineRule="auto"/>
        <w:ind w:left="2160"/>
      </w:pPr>
      <w:r w:rsidRPr="00AB0A01">
        <w:t xml:space="preserve">TREATMENT SITE:  </w:t>
      </w:r>
      <w:r w:rsidRPr="00AB0A01">
        <w:rPr>
          <w:highlight w:val="yellow"/>
        </w:rPr>
        <w:t xml:space="preserve">Right </w:t>
      </w:r>
      <w:r w:rsidRPr="00A8094D">
        <w:rPr>
          <w:highlight w:val="yellow"/>
        </w:rPr>
        <w:t>breast</w:t>
      </w:r>
      <w:r w:rsidRPr="00EE0289">
        <w:t xml:space="preserve"> </w:t>
      </w:r>
      <w:r w:rsidRPr="00EE0289">
        <w:rPr>
          <w:highlight w:val="cyan"/>
        </w:rPr>
        <w:t>boost</w:t>
      </w:r>
    </w:p>
    <w:p w14:paraId="6384C25B" w14:textId="77777777" w:rsidR="005228AD" w:rsidRPr="00AB0A01" w:rsidRDefault="005228AD" w:rsidP="00DB5B4F">
      <w:pPr>
        <w:spacing w:after="14" w:line="240" w:lineRule="auto"/>
        <w:ind w:left="2160"/>
      </w:pPr>
      <w:r w:rsidRPr="00AB0A01">
        <w:t>ENERGY MODALITY:  15 MEV electrons</w:t>
      </w:r>
    </w:p>
    <w:p w14:paraId="7720FB17" w14:textId="77777777" w:rsidR="005228AD" w:rsidRPr="00AB0A01" w:rsidRDefault="005228AD" w:rsidP="00DB5B4F">
      <w:pPr>
        <w:spacing w:after="14" w:line="240" w:lineRule="auto"/>
        <w:ind w:left="2160"/>
      </w:pPr>
      <w:r w:rsidRPr="00AB0A01">
        <w:t xml:space="preserve"> TECHNIQUE:  En face</w:t>
      </w:r>
    </w:p>
    <w:p w14:paraId="474D9FFC" w14:textId="77777777" w:rsidR="005228AD" w:rsidRPr="00AB0A01" w:rsidRDefault="005228AD" w:rsidP="00DB5B4F">
      <w:pPr>
        <w:spacing w:after="14" w:line="240" w:lineRule="auto"/>
        <w:ind w:left="2160"/>
      </w:pPr>
      <w:r w:rsidRPr="00AB0A01">
        <w:t>MINIMUM TUMOR DOSE:  12 Gy</w:t>
      </w:r>
    </w:p>
    <w:p w14:paraId="07FF5F7E" w14:textId="77777777" w:rsidR="005228AD" w:rsidRPr="00AB0A01" w:rsidRDefault="005228AD" w:rsidP="00DB5B4F">
      <w:pPr>
        <w:spacing w:after="14" w:line="240" w:lineRule="auto"/>
        <w:ind w:left="2160"/>
      </w:pPr>
      <w:r w:rsidRPr="00AB0A01">
        <w:t xml:space="preserve"> FROM:  8/27/12</w:t>
      </w:r>
    </w:p>
    <w:p w14:paraId="6AFF0930" w14:textId="77777777" w:rsidR="005228AD" w:rsidRPr="00AB0A01" w:rsidRDefault="005228AD" w:rsidP="00DB5B4F">
      <w:pPr>
        <w:spacing w:after="14" w:line="240" w:lineRule="auto"/>
        <w:ind w:left="2160"/>
      </w:pPr>
      <w:r w:rsidRPr="00AB0A01">
        <w:t>TO:  9/04/12</w:t>
      </w:r>
    </w:p>
    <w:p w14:paraId="55105AEA" w14:textId="77777777" w:rsidR="005228AD" w:rsidRPr="00AB0A01" w:rsidRDefault="005228AD" w:rsidP="00DB5B4F">
      <w:pPr>
        <w:spacing w:after="14" w:line="240" w:lineRule="auto"/>
        <w:ind w:left="2160"/>
      </w:pPr>
      <w:r w:rsidRPr="00AB0A01">
        <w:t>FRACTION NUMBER:  6</w:t>
      </w:r>
    </w:p>
    <w:p w14:paraId="147DD647" w14:textId="77777777" w:rsidR="00DB5B4F" w:rsidRDefault="005228AD" w:rsidP="00DB5B4F">
      <w:pPr>
        <w:spacing w:after="14" w:line="240" w:lineRule="auto"/>
        <w:ind w:left="2160"/>
      </w:pPr>
      <w:r w:rsidRPr="00AB0A01">
        <w:t>ELAPSED DAYS:  8</w:t>
      </w:r>
    </w:p>
    <w:p w14:paraId="6F7CB32C" w14:textId="7FB43F67" w:rsidR="005228AD" w:rsidRPr="00AB0A01" w:rsidRDefault="00DB5B4F" w:rsidP="00DB5B4F">
      <w:pPr>
        <w:spacing w:after="14" w:line="240" w:lineRule="auto"/>
        <w:ind w:left="2160"/>
      </w:pPr>
      <w:r>
        <w:t>…</w:t>
      </w:r>
      <w:r w:rsidR="005228AD" w:rsidRPr="00AB0A01">
        <w:t>”</w:t>
      </w:r>
    </w:p>
    <w:p w14:paraId="1DF29BF8" w14:textId="77777777" w:rsidR="00516361" w:rsidRPr="00AB0A01" w:rsidRDefault="00516361" w:rsidP="00DB5B4F">
      <w:pPr>
        <w:spacing w:after="14" w:line="240" w:lineRule="auto"/>
        <w:ind w:left="720"/>
      </w:pPr>
    </w:p>
    <w:p w14:paraId="7F562BAB" w14:textId="69D15B4B" w:rsidR="00E11094" w:rsidRPr="00AB0A01" w:rsidRDefault="00DB5B4F" w:rsidP="00DB5B4F">
      <w:pPr>
        <w:spacing w:after="14" w:line="240" w:lineRule="auto"/>
        <w:ind w:left="1530"/>
        <w:rPr>
          <w:i/>
        </w:rPr>
      </w:pPr>
      <w:r>
        <w:rPr>
          <w:i/>
        </w:rPr>
        <w:t>Example 1c</w:t>
      </w:r>
      <w:r w:rsidR="00E11094" w:rsidRPr="00AB0A01">
        <w:rPr>
          <w:i/>
        </w:rPr>
        <w:t xml:space="preserve">: </w:t>
      </w:r>
      <w:r w:rsidRPr="00AB0A01">
        <w:t xml:space="preserve">This example shows the treatment_site annotation if annotating the </w:t>
      </w:r>
      <w:r>
        <w:t xml:space="preserve">third </w:t>
      </w:r>
      <w:r w:rsidRPr="00AB0A01">
        <w:t xml:space="preserve">radiotherapy </w:t>
      </w:r>
      <w:r>
        <w:t>instance</w:t>
      </w:r>
      <w:r w:rsidRPr="00AB0A01">
        <w:t xml:space="preserve"> in the </w:t>
      </w:r>
      <w:r>
        <w:t>above document.</w:t>
      </w:r>
      <w:r w:rsidR="00F139CF">
        <w:t xml:space="preserve"> Because “tumor bed” (</w:t>
      </w:r>
      <w:r w:rsidR="00980725">
        <w:t>pinl</w:t>
      </w:r>
      <w:r w:rsidR="00F139CF">
        <w:t xml:space="preserve">) is a relative anatomical site, the true </w:t>
      </w:r>
      <w:proofErr w:type="gramStart"/>
      <w:r w:rsidR="00F139CF">
        <w:t>anatomical  site</w:t>
      </w:r>
      <w:proofErr w:type="gramEnd"/>
      <w:r w:rsidR="00F139CF">
        <w:t xml:space="preserve"> “right breast” (</w:t>
      </w:r>
      <w:r w:rsidR="00980725">
        <w:t>yellow</w:t>
      </w:r>
      <w:r w:rsidR="00F139CF">
        <w:t>) from the immediate antecedent phase is also annotated, and both are linked to treatment_site.</w:t>
      </w:r>
    </w:p>
    <w:p w14:paraId="3EA96579" w14:textId="7B933659" w:rsidR="00DB5B4F" w:rsidRDefault="00F139CF" w:rsidP="00DB5B4F">
      <w:pPr>
        <w:spacing w:after="14" w:line="240" w:lineRule="auto"/>
        <w:ind w:left="2160"/>
      </w:pPr>
      <w:r>
        <w:t>“</w:t>
      </w:r>
    </w:p>
    <w:p w14:paraId="5C79B70C" w14:textId="77777777" w:rsidR="00F139CF" w:rsidRPr="00AB0A01" w:rsidRDefault="00F139CF" w:rsidP="00F139CF">
      <w:pPr>
        <w:spacing w:after="14" w:line="240" w:lineRule="auto"/>
        <w:ind w:left="2160"/>
      </w:pPr>
      <w:r w:rsidRPr="00AB0A01">
        <w:t xml:space="preserve">TREATMENT SITE:  </w:t>
      </w:r>
      <w:r w:rsidRPr="00980725">
        <w:rPr>
          <w:highlight w:val="yellow"/>
        </w:rPr>
        <w:t>Right breast</w:t>
      </w:r>
      <w:r w:rsidRPr="00980725">
        <w:t xml:space="preserve"> boost</w:t>
      </w:r>
    </w:p>
    <w:p w14:paraId="44703FD8" w14:textId="77777777" w:rsidR="00F139CF" w:rsidRPr="00AB0A01" w:rsidRDefault="00F139CF" w:rsidP="00F139CF">
      <w:pPr>
        <w:spacing w:after="14" w:line="240" w:lineRule="auto"/>
        <w:ind w:left="2160"/>
      </w:pPr>
      <w:r w:rsidRPr="00AB0A01">
        <w:t>ENERGY MODALITY:  15 MEV electrons</w:t>
      </w:r>
    </w:p>
    <w:p w14:paraId="214E1E4F" w14:textId="77777777" w:rsidR="00F139CF" w:rsidRPr="00AB0A01" w:rsidRDefault="00F139CF" w:rsidP="00F139CF">
      <w:pPr>
        <w:spacing w:after="14" w:line="240" w:lineRule="auto"/>
        <w:ind w:left="2160"/>
      </w:pPr>
      <w:r w:rsidRPr="00AB0A01">
        <w:t xml:space="preserve"> TECHNIQUE:  En face</w:t>
      </w:r>
    </w:p>
    <w:p w14:paraId="4CED7233" w14:textId="77777777" w:rsidR="00F139CF" w:rsidRPr="00AB0A01" w:rsidRDefault="00F139CF" w:rsidP="00F139CF">
      <w:pPr>
        <w:spacing w:after="14" w:line="240" w:lineRule="auto"/>
        <w:ind w:left="2160"/>
      </w:pPr>
      <w:r w:rsidRPr="00AB0A01">
        <w:t>MINIMUM TUMOR DOSE:  12 Gy</w:t>
      </w:r>
    </w:p>
    <w:p w14:paraId="4C42DC87" w14:textId="77777777" w:rsidR="00F139CF" w:rsidRPr="00AB0A01" w:rsidRDefault="00F139CF" w:rsidP="00F139CF">
      <w:pPr>
        <w:spacing w:after="14" w:line="240" w:lineRule="auto"/>
        <w:ind w:left="2160"/>
      </w:pPr>
      <w:r w:rsidRPr="00AB0A01">
        <w:t xml:space="preserve"> FROM:  8/27/12</w:t>
      </w:r>
    </w:p>
    <w:p w14:paraId="3C130441" w14:textId="77777777" w:rsidR="00F139CF" w:rsidRPr="00AB0A01" w:rsidRDefault="00F139CF" w:rsidP="00F139CF">
      <w:pPr>
        <w:spacing w:after="14" w:line="240" w:lineRule="auto"/>
        <w:ind w:left="2160"/>
      </w:pPr>
      <w:r w:rsidRPr="00AB0A01">
        <w:t>TO:  9/04/12</w:t>
      </w:r>
    </w:p>
    <w:p w14:paraId="409709F4" w14:textId="77777777" w:rsidR="00F139CF" w:rsidRPr="00AB0A01" w:rsidRDefault="00F139CF" w:rsidP="00F139CF">
      <w:pPr>
        <w:spacing w:after="14" w:line="240" w:lineRule="auto"/>
        <w:ind w:left="2160"/>
      </w:pPr>
      <w:r w:rsidRPr="00AB0A01">
        <w:t>FRACTION NUMBER:  6</w:t>
      </w:r>
    </w:p>
    <w:p w14:paraId="7D65B565" w14:textId="77777777" w:rsidR="00F139CF" w:rsidRDefault="00F139CF" w:rsidP="00F139CF">
      <w:pPr>
        <w:spacing w:after="14" w:line="240" w:lineRule="auto"/>
        <w:ind w:left="2160"/>
      </w:pPr>
      <w:r w:rsidRPr="00AB0A01">
        <w:t>ELAPSED DAYS:  8</w:t>
      </w:r>
    </w:p>
    <w:p w14:paraId="5998F848" w14:textId="77777777" w:rsidR="00F139CF" w:rsidRDefault="00F139CF" w:rsidP="00DB5B4F">
      <w:pPr>
        <w:spacing w:after="14" w:line="240" w:lineRule="auto"/>
        <w:ind w:left="2160"/>
      </w:pPr>
    </w:p>
    <w:p w14:paraId="27D63044" w14:textId="03A6B80A" w:rsidR="00516361" w:rsidRPr="00AB0A01" w:rsidRDefault="00516361" w:rsidP="00DB5B4F">
      <w:pPr>
        <w:spacing w:after="14" w:line="240" w:lineRule="auto"/>
        <w:ind w:left="2160"/>
      </w:pPr>
      <w:r w:rsidRPr="00AB0A01">
        <w:t xml:space="preserve">TOTAL DOSE TO </w:t>
      </w:r>
      <w:r w:rsidRPr="00980725">
        <w:rPr>
          <w:highlight w:val="magenta"/>
        </w:rPr>
        <w:t>TUMOR BED</w:t>
      </w:r>
      <w:r w:rsidRPr="00AB0A01">
        <w:t>: 62 Gy</w:t>
      </w:r>
    </w:p>
    <w:p w14:paraId="5F065EF8" w14:textId="77777777" w:rsidR="00516361" w:rsidRPr="00AB0A01" w:rsidRDefault="00516361" w:rsidP="00DB5B4F">
      <w:pPr>
        <w:spacing w:after="14" w:line="240" w:lineRule="auto"/>
        <w:ind w:left="2160"/>
      </w:pPr>
      <w:r w:rsidRPr="00AB0A01">
        <w:t xml:space="preserve"> FROM:  7/23/12</w:t>
      </w:r>
    </w:p>
    <w:p w14:paraId="127627C3" w14:textId="77777777" w:rsidR="00516361" w:rsidRPr="00AB0A01" w:rsidRDefault="00516361" w:rsidP="00DB5B4F">
      <w:pPr>
        <w:spacing w:after="14" w:line="240" w:lineRule="auto"/>
        <w:ind w:left="2160"/>
      </w:pPr>
      <w:r w:rsidRPr="00AB0A01">
        <w:t>TO:  9/04/12</w:t>
      </w:r>
    </w:p>
    <w:p w14:paraId="59E02B3F" w14:textId="77777777" w:rsidR="00516361" w:rsidRPr="00AB0A01" w:rsidRDefault="00516361" w:rsidP="00DB5B4F">
      <w:pPr>
        <w:spacing w:after="14" w:line="240" w:lineRule="auto"/>
        <w:ind w:left="2160"/>
      </w:pPr>
      <w:r w:rsidRPr="00AB0A01">
        <w:t>TOTAL FRACTIONS:  31</w:t>
      </w:r>
    </w:p>
    <w:p w14:paraId="07E7EDB3" w14:textId="77777777" w:rsidR="00DF1641" w:rsidRPr="00AB0A01" w:rsidRDefault="00516361" w:rsidP="00DB5B4F">
      <w:pPr>
        <w:spacing w:after="14" w:line="240" w:lineRule="auto"/>
        <w:ind w:left="2160"/>
      </w:pPr>
      <w:r w:rsidRPr="00AB0A01">
        <w:t>TOTAL ELAPSED DAYS:  43”</w:t>
      </w:r>
    </w:p>
    <w:p w14:paraId="6796AF63" w14:textId="77777777" w:rsidR="00516361" w:rsidRPr="00AB0A01" w:rsidRDefault="00516361" w:rsidP="00D52917">
      <w:pPr>
        <w:spacing w:after="14" w:line="240" w:lineRule="auto"/>
      </w:pPr>
    </w:p>
    <w:p w14:paraId="1AD34E1F" w14:textId="4A320748" w:rsidR="00E11094" w:rsidRPr="00AB0A01" w:rsidRDefault="00E11094" w:rsidP="00D5092A">
      <w:pPr>
        <w:spacing w:after="14" w:line="240" w:lineRule="auto"/>
        <w:ind w:left="720"/>
      </w:pPr>
      <w:r w:rsidRPr="00AB0A01">
        <w:rPr>
          <w:i/>
        </w:rPr>
        <w:t xml:space="preserve">Example </w:t>
      </w:r>
      <w:r w:rsidR="00DB5B4F">
        <w:rPr>
          <w:i/>
        </w:rPr>
        <w:t>2</w:t>
      </w:r>
      <w:r w:rsidRPr="00AB0A01">
        <w:rPr>
          <w:i/>
        </w:rPr>
        <w:t xml:space="preserve">: </w:t>
      </w:r>
      <w:r w:rsidR="00216754" w:rsidRPr="00AB0A01">
        <w:t>This example shows the treatment_site annotation if ann</w:t>
      </w:r>
      <w:r w:rsidR="003B69C0">
        <w:t xml:space="preserve">otating the </w:t>
      </w:r>
      <w:r w:rsidR="00016616">
        <w:t xml:space="preserve">second phase (boost) </w:t>
      </w:r>
      <w:r w:rsidR="003B69C0">
        <w:t>radiotherapy instance</w:t>
      </w:r>
      <w:r w:rsidR="00F139CF">
        <w:t xml:space="preserve">. Because “surgical bed” (yellow) is a relative anatomical site, the true </w:t>
      </w:r>
      <w:proofErr w:type="gramStart"/>
      <w:r w:rsidR="00F139CF">
        <w:t>anatomical  site</w:t>
      </w:r>
      <w:proofErr w:type="gramEnd"/>
      <w:r w:rsidR="00F139CF">
        <w:t xml:space="preserve"> “right breast boost” (blue) from the immediate antecedent phase is also annotated, and both are linked to treatment_site.</w:t>
      </w:r>
    </w:p>
    <w:p w14:paraId="3768B6FB" w14:textId="50165482" w:rsidR="00516361" w:rsidRPr="00AB0A01" w:rsidRDefault="00516361" w:rsidP="00D5092A">
      <w:pPr>
        <w:spacing w:after="14" w:line="240" w:lineRule="auto"/>
        <w:ind w:left="1440"/>
      </w:pPr>
      <w:r w:rsidRPr="00AB0A01">
        <w:t>“</w:t>
      </w:r>
      <w:r w:rsidR="00861C27">
        <w:t xml:space="preserve">Radiation therapy: </w:t>
      </w:r>
      <w:r w:rsidRPr="00AB0A01">
        <w:t xml:space="preserve">The patient received 50 Gy in 25 fractions to the </w:t>
      </w:r>
      <w:r w:rsidRPr="00F139CF">
        <w:rPr>
          <w:highlight w:val="cyan"/>
        </w:rPr>
        <w:t>right breast</w:t>
      </w:r>
      <w:r w:rsidRPr="00AB0A01">
        <w:t xml:space="preserve">, followed by a 10 Gy boost to the </w:t>
      </w:r>
      <w:r w:rsidR="00F139CF">
        <w:rPr>
          <w:highlight w:val="yellow"/>
        </w:rPr>
        <w:t xml:space="preserve">surgical </w:t>
      </w:r>
      <w:r w:rsidRPr="003B69C0">
        <w:rPr>
          <w:highlight w:val="yellow"/>
        </w:rPr>
        <w:t>bed</w:t>
      </w:r>
      <w:r w:rsidRPr="00AB0A01">
        <w:t>”.</w:t>
      </w:r>
    </w:p>
    <w:p w14:paraId="47408C1B" w14:textId="77777777" w:rsidR="00771D8F" w:rsidRPr="00AB0A01" w:rsidRDefault="00771D8F" w:rsidP="00D52917">
      <w:pPr>
        <w:spacing w:after="14" w:line="240" w:lineRule="auto"/>
      </w:pPr>
    </w:p>
    <w:p w14:paraId="124BC83F" w14:textId="1EC70CDC" w:rsidR="00E11094" w:rsidRPr="00A8094D" w:rsidRDefault="00E11094" w:rsidP="00D5092A">
      <w:pPr>
        <w:spacing w:after="14" w:line="240" w:lineRule="auto"/>
        <w:ind w:left="720"/>
      </w:pPr>
      <w:r w:rsidRPr="00AB0A01">
        <w:rPr>
          <w:i/>
        </w:rPr>
        <w:t xml:space="preserve">Example </w:t>
      </w:r>
      <w:r w:rsidR="00DB5B4F">
        <w:rPr>
          <w:i/>
        </w:rPr>
        <w:t>3</w:t>
      </w:r>
      <w:r w:rsidRPr="00AB0A01">
        <w:rPr>
          <w:i/>
        </w:rPr>
        <w:t xml:space="preserve">: </w:t>
      </w:r>
      <w:r w:rsidR="00A8094D">
        <w:t>Point A is a site within the pelvis. It is included in the DeepPhe ontology. A similar anatomic site, Point B, is also within the pelvis and is included in the DeepPhe ontology.</w:t>
      </w:r>
    </w:p>
    <w:p w14:paraId="004DC39A" w14:textId="77777777" w:rsidR="00516361" w:rsidRPr="00AB0A01" w:rsidRDefault="00516361" w:rsidP="00B732B5">
      <w:pPr>
        <w:spacing w:after="14" w:line="240" w:lineRule="auto"/>
        <w:ind w:left="720"/>
      </w:pPr>
      <w:r w:rsidRPr="00AB0A01">
        <w:t xml:space="preserve">“40 Gy to </w:t>
      </w:r>
      <w:r w:rsidRPr="00AB0A01">
        <w:rPr>
          <w:highlight w:val="yellow"/>
        </w:rPr>
        <w:t>point A</w:t>
      </w:r>
      <w:r w:rsidRPr="00AB0A01">
        <w:t xml:space="preserve"> given in 1 to 2 fractions</w:t>
      </w:r>
      <w:r w:rsidR="0029128B" w:rsidRPr="00AB0A01">
        <w:t>”</w:t>
      </w:r>
    </w:p>
    <w:p w14:paraId="42558C97" w14:textId="77777777" w:rsidR="00D52917" w:rsidRPr="00AB0A01" w:rsidRDefault="00D52917" w:rsidP="00D52917">
      <w:pPr>
        <w:spacing w:after="14" w:line="240" w:lineRule="auto"/>
      </w:pPr>
    </w:p>
    <w:p w14:paraId="66FF45AF" w14:textId="697AC9F4" w:rsidR="00E11094" w:rsidRPr="00DB5B4F" w:rsidRDefault="00E11094" w:rsidP="00D5092A">
      <w:pPr>
        <w:spacing w:after="14" w:line="240" w:lineRule="auto"/>
        <w:ind w:left="720"/>
      </w:pPr>
      <w:r w:rsidRPr="00AB0A01">
        <w:rPr>
          <w:i/>
        </w:rPr>
        <w:t xml:space="preserve">Example </w:t>
      </w:r>
      <w:r w:rsidR="00DB5B4F">
        <w:rPr>
          <w:i/>
        </w:rPr>
        <w:t>4</w:t>
      </w:r>
      <w:r w:rsidRPr="00AB0A01">
        <w:rPr>
          <w:i/>
        </w:rPr>
        <w:t xml:space="preserve">: </w:t>
      </w:r>
      <w:r w:rsidR="00D30B30">
        <w:t>Two anatomical_sites are included here: both a relative and a true anatomical site are included. C</w:t>
      </w:r>
      <w:r w:rsidR="00DF3938">
        <w:t>reate seperate Anatomical_site entities</w:t>
      </w:r>
      <w:r w:rsidR="00DB5B4F">
        <w:t xml:space="preserve"> for both, and link both to treatment_site.</w:t>
      </w:r>
      <w:r w:rsidR="00DF3938">
        <w:t xml:space="preserve"> </w:t>
      </w:r>
    </w:p>
    <w:p w14:paraId="75882A97" w14:textId="018E8584" w:rsidR="003B69C0" w:rsidRDefault="0029128B" w:rsidP="00B732B5">
      <w:pPr>
        <w:spacing w:after="14" w:line="240" w:lineRule="auto"/>
        <w:ind w:left="720"/>
      </w:pPr>
      <w:r w:rsidRPr="00AB0A01">
        <w:t xml:space="preserve">“Vaginal cylinder HDR brachytherapy to a dose of 21 Gy in 3 weekly fractions prescribed at </w:t>
      </w:r>
      <w:r w:rsidRPr="00AB0A01">
        <w:rPr>
          <w:highlight w:val="yellow"/>
        </w:rPr>
        <w:t>5 mm depth</w:t>
      </w:r>
      <w:r w:rsidR="00DB5B4F">
        <w:t xml:space="preserve"> to the </w:t>
      </w:r>
      <w:r w:rsidR="00DB5B4F" w:rsidRPr="00DB5B4F">
        <w:rPr>
          <w:highlight w:val="cyan"/>
        </w:rPr>
        <w:t>vagina</w:t>
      </w:r>
      <w:r w:rsidRPr="00AB0A01">
        <w:t>.”</w:t>
      </w:r>
    </w:p>
    <w:p w14:paraId="65029181" w14:textId="77777777" w:rsidR="003B69C0" w:rsidRDefault="003B69C0" w:rsidP="003B69C0">
      <w:pPr>
        <w:spacing w:after="14" w:line="240" w:lineRule="auto"/>
      </w:pPr>
    </w:p>
    <w:p w14:paraId="75834BAE" w14:textId="52ABEC24" w:rsidR="003B69C0" w:rsidRDefault="003B69C0" w:rsidP="00DB5B4F">
      <w:pPr>
        <w:spacing w:after="14" w:line="240" w:lineRule="auto"/>
        <w:ind w:firstLine="720"/>
        <w:rPr>
          <w:i/>
        </w:rPr>
      </w:pPr>
      <w:r>
        <w:rPr>
          <w:i/>
        </w:rPr>
        <w:t xml:space="preserve">Example </w:t>
      </w:r>
      <w:r w:rsidR="00DB5B4F">
        <w:rPr>
          <w:i/>
        </w:rPr>
        <w:t>5</w:t>
      </w:r>
      <w:r>
        <w:rPr>
          <w:i/>
        </w:rPr>
        <w:t xml:space="preserve">: </w:t>
      </w:r>
    </w:p>
    <w:p w14:paraId="37B6AAE6" w14:textId="77777777" w:rsidR="00DB5B4F" w:rsidRPr="00DB5B4F" w:rsidRDefault="00DB5B4F" w:rsidP="00DB5B4F">
      <w:pPr>
        <w:spacing w:after="14" w:line="240" w:lineRule="auto"/>
        <w:ind w:firstLine="720"/>
        <w:rPr>
          <w:i/>
        </w:rPr>
      </w:pPr>
    </w:p>
    <w:p w14:paraId="47CE8C54" w14:textId="10A06D06" w:rsidR="003B69C0" w:rsidRPr="003B69C0" w:rsidRDefault="003B69C0" w:rsidP="003B69C0">
      <w:pPr>
        <w:spacing w:after="14" w:line="240" w:lineRule="auto"/>
        <w:ind w:firstLine="720"/>
        <w:rPr>
          <w:i/>
        </w:rPr>
      </w:pPr>
      <w:r>
        <w:tab/>
      </w:r>
      <w:r w:rsidRPr="003B69C0">
        <w:rPr>
          <w:i/>
        </w:rPr>
        <w:t>Document:</w:t>
      </w:r>
    </w:p>
    <w:p w14:paraId="620CA6F4" w14:textId="0F591C9C" w:rsidR="003B69C0" w:rsidRDefault="003B69C0" w:rsidP="003B69C0">
      <w:pPr>
        <w:spacing w:after="14" w:line="240" w:lineRule="auto"/>
        <w:ind w:left="1440"/>
      </w:pPr>
      <w:r>
        <w:t>“The patient was treated with external beam radiotherapy to 45 Gy in 25 fractions to the pelvis, with a dose-painted simultaneous integrated boost to 54 Gy.”</w:t>
      </w:r>
    </w:p>
    <w:p w14:paraId="68AB3F19" w14:textId="77777777" w:rsidR="003B69C0" w:rsidRDefault="003B69C0" w:rsidP="003B69C0">
      <w:pPr>
        <w:spacing w:after="14" w:line="240" w:lineRule="auto"/>
        <w:ind w:left="1440"/>
      </w:pPr>
    </w:p>
    <w:p w14:paraId="0CA0854A" w14:textId="01D3E480" w:rsidR="003B69C0" w:rsidRDefault="003B69C0" w:rsidP="00DB5B4F">
      <w:pPr>
        <w:spacing w:after="14" w:line="240" w:lineRule="auto"/>
        <w:ind w:left="2160"/>
      </w:pPr>
      <w:r w:rsidRPr="003B69C0">
        <w:rPr>
          <w:i/>
        </w:rPr>
        <w:t>Ex</w:t>
      </w:r>
      <w:r>
        <w:rPr>
          <w:i/>
        </w:rPr>
        <w:t xml:space="preserve">ample 7a: </w:t>
      </w:r>
      <w:r w:rsidR="00B732B5">
        <w:t>This example shows</w:t>
      </w:r>
      <w:r w:rsidRPr="003B69C0">
        <w:t xml:space="preserve"> the treatment_site annotation if annotating the first </w:t>
      </w:r>
      <w:r>
        <w:t>radiotherapy instance</w:t>
      </w:r>
      <w:r w:rsidRPr="003B69C0">
        <w:t>:</w:t>
      </w:r>
    </w:p>
    <w:p w14:paraId="2F2DC044" w14:textId="77777777" w:rsidR="003B69C0" w:rsidRDefault="003B69C0" w:rsidP="00DB5B4F">
      <w:pPr>
        <w:spacing w:after="14" w:line="240" w:lineRule="auto"/>
        <w:ind w:left="2160"/>
      </w:pPr>
      <w:r>
        <w:t xml:space="preserve">“The patient was treated with external beam radiotherapy to 45 Gy in 25 fractions to the </w:t>
      </w:r>
      <w:r w:rsidRPr="003B69C0">
        <w:rPr>
          <w:highlight w:val="yellow"/>
        </w:rPr>
        <w:t>pelvis</w:t>
      </w:r>
      <w:r>
        <w:t>, with a dose-painted simultaneous integrated boost to 54 Gy.”</w:t>
      </w:r>
    </w:p>
    <w:p w14:paraId="0935AEAC" w14:textId="77777777" w:rsidR="003B69C0" w:rsidRDefault="003B69C0" w:rsidP="00DB5B4F">
      <w:pPr>
        <w:spacing w:after="14" w:line="240" w:lineRule="auto"/>
        <w:ind w:left="2160"/>
      </w:pPr>
    </w:p>
    <w:p w14:paraId="6B7AB846" w14:textId="0B0F8BA7" w:rsidR="003B69C0" w:rsidRPr="003B69C0" w:rsidRDefault="003B69C0" w:rsidP="00DB5B4F">
      <w:pPr>
        <w:spacing w:after="14" w:line="240" w:lineRule="auto"/>
        <w:ind w:left="2160"/>
      </w:pPr>
      <w:r>
        <w:rPr>
          <w:i/>
        </w:rPr>
        <w:t xml:space="preserve">Example 7b: </w:t>
      </w:r>
      <w:r w:rsidRPr="003B69C0">
        <w:t>This example show</w:t>
      </w:r>
      <w:r w:rsidR="00B732B5">
        <w:t>s</w:t>
      </w:r>
      <w:r w:rsidRPr="003B69C0">
        <w:t xml:space="preserve"> the treatment_site annotation if annotating the </w:t>
      </w:r>
      <w:r w:rsidR="00016616">
        <w:t>second phase (</w:t>
      </w:r>
      <w:r>
        <w:t>boost</w:t>
      </w:r>
      <w:r w:rsidR="00016616">
        <w:t>)</w:t>
      </w:r>
      <w:r w:rsidRPr="003B69C0">
        <w:t xml:space="preserve"> </w:t>
      </w:r>
      <w:r>
        <w:t xml:space="preserve">instance. </w:t>
      </w:r>
      <w:r w:rsidR="002444CA">
        <w:t>Because the treatment site for the second phase is a relative anatomic site, both the relative anatomic site (in blue) and the immediate antecedent true</w:t>
      </w:r>
      <w:r w:rsidR="00DB5B4F">
        <w:t xml:space="preserve"> Anatomic_Site from the first radiotherapy instance </w:t>
      </w:r>
      <w:r w:rsidR="002444CA">
        <w:t xml:space="preserve">(in yellow) </w:t>
      </w:r>
      <w:r w:rsidR="00DB5B4F">
        <w:t xml:space="preserve">is </w:t>
      </w:r>
      <w:r w:rsidR="002444CA">
        <w:t xml:space="preserve">annotated. NB: “boost” would be annotated twice for this radiotherapy instance – for treatment_site and for </w:t>
      </w:r>
      <w:r w:rsidR="00A8094D" w:rsidRPr="00925B92">
        <w:rPr>
          <w:color w:val="0070C0"/>
          <w:u w:val="single"/>
        </w:rPr>
        <w:fldChar w:fldCharType="begin"/>
      </w:r>
      <w:r w:rsidR="00A8094D" w:rsidRPr="00925B92">
        <w:rPr>
          <w:color w:val="0070C0"/>
          <w:u w:val="single"/>
        </w:rPr>
        <w:instrText xml:space="preserve"> REF _Ref21598400 \h </w:instrText>
      </w:r>
      <w:r w:rsidR="00A8094D" w:rsidRPr="00925B92">
        <w:rPr>
          <w:color w:val="0070C0"/>
          <w:u w:val="single"/>
        </w:rPr>
      </w:r>
      <w:r w:rsidR="00A8094D" w:rsidRPr="00925B92">
        <w:rPr>
          <w:color w:val="0070C0"/>
          <w:u w:val="single"/>
        </w:rPr>
        <w:fldChar w:fldCharType="separate"/>
      </w:r>
      <w:r w:rsidR="00A8094D" w:rsidRPr="00925B92">
        <w:rPr>
          <w:rStyle w:val="Heading2Char"/>
          <w:color w:val="0070C0"/>
          <w:u w:val="single"/>
        </w:rPr>
        <w:t>boost</w:t>
      </w:r>
      <w:r w:rsidR="00A8094D" w:rsidRPr="00925B92">
        <w:rPr>
          <w:color w:val="0070C0"/>
          <w:u w:val="single"/>
        </w:rPr>
        <w:fldChar w:fldCharType="end"/>
      </w:r>
      <w:r w:rsidR="00A8094D">
        <w:t>.</w:t>
      </w:r>
    </w:p>
    <w:p w14:paraId="671F19CD" w14:textId="1598704F" w:rsidR="003B69C0" w:rsidRDefault="003B69C0" w:rsidP="00DB5B4F">
      <w:pPr>
        <w:spacing w:after="14" w:line="240" w:lineRule="auto"/>
        <w:ind w:left="2160"/>
      </w:pPr>
      <w:r>
        <w:t xml:space="preserve">“The patient was treated with external beam radiotherapy to 45 Gy in 25 fractions to the </w:t>
      </w:r>
      <w:r w:rsidRPr="003B69C0">
        <w:rPr>
          <w:highlight w:val="yellow"/>
        </w:rPr>
        <w:t>pelvis</w:t>
      </w:r>
      <w:r>
        <w:t xml:space="preserve">, with a dose-painted simultaneous integrated </w:t>
      </w:r>
      <w:r w:rsidRPr="002444CA">
        <w:rPr>
          <w:highlight w:val="cyan"/>
        </w:rPr>
        <w:t>boost</w:t>
      </w:r>
      <w:r>
        <w:t xml:space="preserve"> to 54 Gy.”</w:t>
      </w:r>
    </w:p>
    <w:p w14:paraId="14193130" w14:textId="2580B18A" w:rsidR="00AD183B" w:rsidRDefault="00AD183B" w:rsidP="00DB5B4F">
      <w:pPr>
        <w:spacing w:after="14" w:line="240" w:lineRule="auto"/>
        <w:ind w:left="2160"/>
      </w:pPr>
    </w:p>
    <w:p w14:paraId="5527D053" w14:textId="4715420D" w:rsidR="00AD183B" w:rsidRDefault="00AD183B" w:rsidP="00AD183B">
      <w:pPr>
        <w:spacing w:after="14" w:line="240" w:lineRule="auto"/>
        <w:ind w:left="720"/>
      </w:pPr>
      <w:r w:rsidRPr="00D62CF3">
        <w:rPr>
          <w:i/>
          <w:iCs/>
        </w:rPr>
        <w:t>Example</w:t>
      </w:r>
      <w:r w:rsidR="00D62CF3">
        <w:rPr>
          <w:i/>
          <w:iCs/>
        </w:rPr>
        <w:t xml:space="preserve"> 8</w:t>
      </w:r>
      <w:r w:rsidR="00D62CF3">
        <w:t xml:space="preserve">: Annotate all relative (“boost”, “tumor bed”, “2 cm margin”) and true (“right breast” anatomic sites separately, and link all to the treatment_site. Of note, “boost” will be annotated twice (for both treatment_site and for </w:t>
      </w:r>
      <w:r w:rsidR="00D62CF3" w:rsidRPr="0097615F">
        <w:rPr>
          <w:color w:val="0070C0"/>
          <w:u w:val="single"/>
        </w:rPr>
        <w:fldChar w:fldCharType="begin"/>
      </w:r>
      <w:r w:rsidR="00D62CF3" w:rsidRPr="0097615F">
        <w:rPr>
          <w:color w:val="0070C0"/>
          <w:u w:val="single"/>
        </w:rPr>
        <w:instrText xml:space="preserve"> REF _Ref21598400 \h </w:instrText>
      </w:r>
      <w:r w:rsidR="00D62CF3">
        <w:rPr>
          <w:color w:val="0070C0"/>
          <w:u w:val="single"/>
        </w:rPr>
        <w:instrText xml:space="preserve"> \* MERGEFORMAT </w:instrText>
      </w:r>
      <w:r w:rsidR="00D62CF3" w:rsidRPr="0097615F">
        <w:rPr>
          <w:color w:val="0070C0"/>
          <w:u w:val="single"/>
        </w:rPr>
      </w:r>
      <w:r w:rsidR="00D62CF3" w:rsidRPr="0097615F">
        <w:rPr>
          <w:color w:val="0070C0"/>
          <w:u w:val="single"/>
        </w:rPr>
        <w:fldChar w:fldCharType="separate"/>
      </w:r>
      <w:r w:rsidR="00D62CF3" w:rsidRPr="0097615F">
        <w:rPr>
          <w:rStyle w:val="Heading2Char"/>
          <w:color w:val="0070C0"/>
          <w:u w:val="single"/>
        </w:rPr>
        <w:t>boost</w:t>
      </w:r>
      <w:r w:rsidR="00D62CF3" w:rsidRPr="0097615F">
        <w:rPr>
          <w:color w:val="0070C0"/>
          <w:u w:val="single"/>
        </w:rPr>
        <w:fldChar w:fldCharType="end"/>
      </w:r>
      <w:r w:rsidR="00D62CF3">
        <w:t>).</w:t>
      </w:r>
    </w:p>
    <w:p w14:paraId="2664342A" w14:textId="49DF425A" w:rsidR="00D62CF3" w:rsidRDefault="00D62CF3" w:rsidP="00AD183B">
      <w:pPr>
        <w:spacing w:after="14" w:line="240" w:lineRule="auto"/>
        <w:ind w:left="720"/>
      </w:pPr>
      <w:r>
        <w:t xml:space="preserve">“10 Gy </w:t>
      </w:r>
      <w:r w:rsidRPr="00D62CF3">
        <w:rPr>
          <w:highlight w:val="cyan"/>
        </w:rPr>
        <w:t>boost</w:t>
      </w:r>
      <w:r>
        <w:t xml:space="preserve"> to the right breast </w:t>
      </w:r>
      <w:r w:rsidRPr="00D62CF3">
        <w:rPr>
          <w:highlight w:val="yellow"/>
        </w:rPr>
        <w:t>tumor bed</w:t>
      </w:r>
      <w:r>
        <w:t xml:space="preserve"> and a </w:t>
      </w:r>
      <w:r w:rsidRPr="00D62CF3">
        <w:rPr>
          <w:highlight w:val="magenta"/>
        </w:rPr>
        <w:t>2 cm margin</w:t>
      </w:r>
      <w:r>
        <w:t>”</w:t>
      </w:r>
    </w:p>
    <w:p w14:paraId="150163B8" w14:textId="715B4855" w:rsidR="00D62CF3" w:rsidRDefault="00D62CF3" w:rsidP="00AD183B">
      <w:pPr>
        <w:spacing w:after="14" w:line="240" w:lineRule="auto"/>
        <w:ind w:left="720"/>
      </w:pPr>
    </w:p>
    <w:p w14:paraId="55F2D173" w14:textId="6305A83D" w:rsidR="00D62CF3" w:rsidRDefault="00D62CF3" w:rsidP="00AD183B">
      <w:pPr>
        <w:spacing w:after="14" w:line="240" w:lineRule="auto"/>
        <w:ind w:left="720"/>
      </w:pPr>
      <w:r>
        <w:rPr>
          <w:i/>
          <w:iCs/>
        </w:rPr>
        <w:t>Example 9</w:t>
      </w:r>
      <w:r>
        <w:t xml:space="preserve">: </w:t>
      </w:r>
      <w:r w:rsidR="00ED4D18">
        <w:t xml:space="preserve">In this case, “bladder” is a critical adjective for “tumor”, and so </w:t>
      </w:r>
      <w:proofErr w:type="gramStart"/>
      <w:r w:rsidR="00ED4D18">
        <w:t>annotate</w:t>
      </w:r>
      <w:proofErr w:type="gramEnd"/>
      <w:r w:rsidR="00ED4D18">
        <w:t xml:space="preserve"> both in a single span (yellow) and link</w:t>
      </w:r>
      <w:r>
        <w:t xml:space="preserve"> to treatment_site.</w:t>
      </w:r>
    </w:p>
    <w:p w14:paraId="47DBF110" w14:textId="0ED72AEA" w:rsidR="00D62CF3" w:rsidRDefault="00D62CF3" w:rsidP="00AD183B">
      <w:pPr>
        <w:spacing w:after="14" w:line="240" w:lineRule="auto"/>
        <w:ind w:left="720"/>
      </w:pPr>
      <w:r>
        <w:rPr>
          <w:i/>
          <w:iCs/>
        </w:rPr>
        <w:t>“</w:t>
      </w:r>
      <w:r>
        <w:t xml:space="preserve">66 Gy to the </w:t>
      </w:r>
      <w:r w:rsidRPr="00ED4D18">
        <w:rPr>
          <w:highlight w:val="yellow"/>
        </w:rPr>
        <w:t>bladder tumor</w:t>
      </w:r>
      <w:r>
        <w:t>”</w:t>
      </w:r>
    </w:p>
    <w:p w14:paraId="6F96171D" w14:textId="6C01B802" w:rsidR="00D62CF3" w:rsidRDefault="00D62CF3" w:rsidP="00AD183B">
      <w:pPr>
        <w:spacing w:after="14" w:line="240" w:lineRule="auto"/>
        <w:ind w:left="720"/>
      </w:pPr>
    </w:p>
    <w:p w14:paraId="18FD03F7" w14:textId="7C86E761" w:rsidR="00D62CF3" w:rsidRDefault="00D62CF3" w:rsidP="00AD183B">
      <w:pPr>
        <w:spacing w:after="14" w:line="240" w:lineRule="auto"/>
        <w:ind w:left="720"/>
      </w:pPr>
      <w:r>
        <w:rPr>
          <w:i/>
          <w:iCs/>
        </w:rPr>
        <w:t xml:space="preserve">Example 10: </w:t>
      </w:r>
      <w:r>
        <w:t>Annotate both the full name of the site and the abbreviation separately, and link both the treatment_site.</w:t>
      </w:r>
    </w:p>
    <w:p w14:paraId="457F89E3" w14:textId="178599C9" w:rsidR="00D62CF3" w:rsidRPr="00D62CF3" w:rsidRDefault="00D62CF3" w:rsidP="00AD183B">
      <w:pPr>
        <w:spacing w:after="14" w:line="240" w:lineRule="auto"/>
        <w:ind w:left="720"/>
      </w:pPr>
      <w:r>
        <w:rPr>
          <w:i/>
          <w:iCs/>
        </w:rPr>
        <w:t>“</w:t>
      </w:r>
      <w:r>
        <w:t xml:space="preserve">30 Gy to the </w:t>
      </w:r>
      <w:r w:rsidRPr="00D62CF3">
        <w:rPr>
          <w:highlight w:val="cyan"/>
        </w:rPr>
        <w:t>planning tumor volume</w:t>
      </w:r>
      <w:r>
        <w:t xml:space="preserve"> (</w:t>
      </w:r>
      <w:r w:rsidRPr="00D62CF3">
        <w:rPr>
          <w:highlight w:val="yellow"/>
        </w:rPr>
        <w:t>PTV-1</w:t>
      </w:r>
      <w:r>
        <w:t>)”</w:t>
      </w:r>
    </w:p>
    <w:p w14:paraId="731CC70B" w14:textId="77777777" w:rsidR="00BF7D4E" w:rsidRDefault="00BF7D4E" w:rsidP="00D52917">
      <w:pPr>
        <w:spacing w:after="14" w:line="240" w:lineRule="auto"/>
      </w:pPr>
    </w:p>
    <w:p w14:paraId="3C0612B6" w14:textId="77777777" w:rsidR="0003115B" w:rsidRPr="00AB0A01" w:rsidRDefault="0003115B" w:rsidP="00D52917">
      <w:pPr>
        <w:spacing w:after="14" w:line="240" w:lineRule="auto"/>
      </w:pPr>
    </w:p>
    <w:p w14:paraId="155D23A8" w14:textId="77777777" w:rsidR="0003115B" w:rsidRPr="00DA025A" w:rsidRDefault="0003115B" w:rsidP="0003115B">
      <w:pPr>
        <w:pStyle w:val="ListParagraph"/>
        <w:numPr>
          <w:ilvl w:val="1"/>
          <w:numId w:val="19"/>
        </w:numPr>
        <w:spacing w:after="14" w:line="240" w:lineRule="auto"/>
        <w:rPr>
          <w:rStyle w:val="Heading2Char"/>
        </w:rPr>
      </w:pPr>
      <w:bookmarkStart w:id="10" w:name="_Ref21600269"/>
      <w:bookmarkStart w:id="11" w:name="_Ref21600272"/>
      <w:bookmarkStart w:id="12" w:name="_Toc22033467"/>
      <w:r>
        <w:rPr>
          <w:rStyle w:val="Heading2Char"/>
        </w:rPr>
        <w:t>s</w:t>
      </w:r>
      <w:r w:rsidRPr="00DA025A">
        <w:rPr>
          <w:rStyle w:val="Heading2Char"/>
        </w:rPr>
        <w:t>tart_date</w:t>
      </w:r>
      <w:bookmarkEnd w:id="10"/>
      <w:bookmarkEnd w:id="11"/>
      <w:bookmarkEnd w:id="12"/>
    </w:p>
    <w:p w14:paraId="312DA2D3" w14:textId="3703E13F" w:rsidR="0003115B" w:rsidRPr="00AB0A01" w:rsidRDefault="0003115B" w:rsidP="0003115B">
      <w:pPr>
        <w:spacing w:after="14" w:line="240" w:lineRule="auto"/>
      </w:pPr>
      <w:r>
        <w:t>Start_date is the</w:t>
      </w:r>
      <w:r w:rsidRPr="00AB0A01">
        <w:t xml:space="preserve"> start date of the radiotherapy </w:t>
      </w:r>
      <w:r>
        <w:t>instance</w:t>
      </w:r>
      <w:r w:rsidRPr="00AB0A01">
        <w:t xml:space="preserve">. </w:t>
      </w:r>
      <w:r>
        <w:t xml:space="preserve">Create </w:t>
      </w:r>
      <w:r w:rsidR="00D30B30" w:rsidRPr="67697C8E">
        <w:fldChar w:fldCharType="begin"/>
      </w:r>
      <w:r w:rsidR="00D30B30" w:rsidRPr="00925B92">
        <w:rPr>
          <w:color w:val="0070C0"/>
          <w:u w:val="single"/>
        </w:rPr>
        <w:instrText xml:space="preserve"> REF _Ref21599303 \h </w:instrText>
      </w:r>
      <w:r w:rsidR="00925B92">
        <w:rPr>
          <w:color w:val="0070C0"/>
          <w:u w:val="single"/>
        </w:rPr>
        <w:instrText xml:space="preserve"> \* MERGEFORMAT </w:instrText>
      </w:r>
      <w:r w:rsidR="00D30B30" w:rsidRPr="67697C8E">
        <w:rPr>
          <w:color w:val="0070C0"/>
          <w:u w:val="single"/>
        </w:rPr>
        <w:fldChar w:fldCharType="separate"/>
      </w:r>
      <w:r w:rsidR="00D30B30" w:rsidRPr="00925B92">
        <w:rPr>
          <w:rStyle w:val="Heading2Char"/>
          <w:color w:val="0070C0"/>
          <w:u w:val="single"/>
        </w:rPr>
        <w:t>RT_Date</w:t>
      </w:r>
      <w:r w:rsidR="00D30B30" w:rsidRPr="67697C8E">
        <w:fldChar w:fldCharType="end"/>
      </w:r>
      <w:r w:rsidR="00D30B30">
        <w:t xml:space="preserve"> </w:t>
      </w:r>
      <w:r>
        <w:t xml:space="preserve">under Attributes_radiotherapy and fill in with relevant details. Fill in start_date with the relevant RT_Date. </w:t>
      </w:r>
      <w:r w:rsidRPr="00AB0A01">
        <w:t xml:space="preserve">If there are multiple </w:t>
      </w:r>
      <w:r w:rsidR="00016616">
        <w:t>phases</w:t>
      </w:r>
      <w:r w:rsidRPr="00AB0A01">
        <w:t xml:space="preserve"> within a treatment, the start_date should refer to the start date of the specific </w:t>
      </w:r>
      <w:r>
        <w:t>instance</w:t>
      </w:r>
      <w:r w:rsidRPr="00AB0A01">
        <w:t xml:space="preserve"> being annotated, not the </w:t>
      </w:r>
      <w:r>
        <w:t>first date of the overall treatment. Future planned dates should be annotated. An example of the correct Radiation_Date to link is below.</w:t>
      </w:r>
    </w:p>
    <w:p w14:paraId="3ECC345F" w14:textId="77777777" w:rsidR="0003115B" w:rsidRPr="00AB0A01" w:rsidRDefault="0003115B" w:rsidP="0003115B">
      <w:pPr>
        <w:spacing w:after="14" w:line="240" w:lineRule="auto"/>
      </w:pPr>
    </w:p>
    <w:p w14:paraId="3B01F16F" w14:textId="408B6C79" w:rsidR="0003115B" w:rsidRPr="00AB0A01" w:rsidRDefault="0003115B" w:rsidP="0003115B">
      <w:pPr>
        <w:spacing w:after="14" w:line="240" w:lineRule="auto"/>
        <w:ind w:left="720"/>
      </w:pPr>
      <w:r w:rsidRPr="00AB0A01">
        <w:rPr>
          <w:i/>
        </w:rPr>
        <w:t xml:space="preserve">Example 1: </w:t>
      </w:r>
      <w:proofErr w:type="gramStart"/>
      <w:r w:rsidRPr="00AB0A01">
        <w:t>This example shows</w:t>
      </w:r>
      <w:proofErr w:type="gramEnd"/>
      <w:r w:rsidRPr="00AB0A01">
        <w:t xml:space="preserve"> the start_date annotation if annotating the second radiotherapy </w:t>
      </w:r>
      <w:r w:rsidR="00016616">
        <w:t>phase</w:t>
      </w:r>
      <w:r w:rsidRPr="00AB0A01">
        <w:t xml:space="preserve"> in this document:</w:t>
      </w:r>
    </w:p>
    <w:p w14:paraId="54980FC2" w14:textId="77777777" w:rsidR="0003115B" w:rsidRPr="00AB0A01" w:rsidRDefault="0003115B" w:rsidP="00B732B5">
      <w:pPr>
        <w:spacing w:after="14" w:line="240" w:lineRule="auto"/>
        <w:ind w:left="720"/>
      </w:pPr>
      <w:r w:rsidRPr="00AB0A01">
        <w:t>“TREATMENT SITE:  Right breast</w:t>
      </w:r>
    </w:p>
    <w:p w14:paraId="68A1568C" w14:textId="77777777" w:rsidR="0003115B" w:rsidRPr="00AB0A01" w:rsidRDefault="0003115B" w:rsidP="00B732B5">
      <w:pPr>
        <w:spacing w:after="14" w:line="240" w:lineRule="auto"/>
        <w:ind w:left="720"/>
      </w:pPr>
      <w:r w:rsidRPr="00AB0A01">
        <w:t>ENERGY MODALITY:  6 and 10 MV photons</w:t>
      </w:r>
    </w:p>
    <w:p w14:paraId="1082273B" w14:textId="77777777" w:rsidR="0003115B" w:rsidRPr="00AB0A01" w:rsidRDefault="0003115B" w:rsidP="00B732B5">
      <w:pPr>
        <w:spacing w:after="14" w:line="240" w:lineRule="auto"/>
        <w:ind w:left="720"/>
      </w:pPr>
      <w:r w:rsidRPr="00AB0A01">
        <w:t>TECHNIQUE:  Tangents/IMRT</w:t>
      </w:r>
    </w:p>
    <w:p w14:paraId="6C27CB43" w14:textId="77777777" w:rsidR="0003115B" w:rsidRPr="00AB0A01" w:rsidRDefault="0003115B" w:rsidP="00B732B5">
      <w:pPr>
        <w:spacing w:after="14" w:line="240" w:lineRule="auto"/>
        <w:ind w:left="720"/>
      </w:pPr>
      <w:r w:rsidRPr="00AB0A01">
        <w:t>MINIMUM TUMOR DOSE:  50 Gy</w:t>
      </w:r>
    </w:p>
    <w:p w14:paraId="4DADB875" w14:textId="77777777" w:rsidR="0003115B" w:rsidRPr="00AB0A01" w:rsidRDefault="0003115B" w:rsidP="00B732B5">
      <w:pPr>
        <w:spacing w:after="14" w:line="240" w:lineRule="auto"/>
        <w:ind w:left="720"/>
      </w:pPr>
      <w:r w:rsidRPr="00AB0A01">
        <w:t xml:space="preserve"> FROM:  7/23/12</w:t>
      </w:r>
    </w:p>
    <w:p w14:paraId="1C8A48BB" w14:textId="77777777" w:rsidR="0003115B" w:rsidRPr="00AB0A01" w:rsidRDefault="0003115B" w:rsidP="00B732B5">
      <w:pPr>
        <w:spacing w:after="14" w:line="240" w:lineRule="auto"/>
        <w:ind w:left="720"/>
      </w:pPr>
      <w:r w:rsidRPr="00AB0A01">
        <w:t>TO:  8/24/12</w:t>
      </w:r>
    </w:p>
    <w:p w14:paraId="0014FAD0" w14:textId="77777777" w:rsidR="0003115B" w:rsidRPr="00AB0A01" w:rsidRDefault="0003115B" w:rsidP="00B732B5">
      <w:pPr>
        <w:spacing w:after="14" w:line="240" w:lineRule="auto"/>
        <w:ind w:left="720"/>
      </w:pPr>
      <w:r w:rsidRPr="00AB0A01">
        <w:t>FRACTION NUMBER:  25</w:t>
      </w:r>
    </w:p>
    <w:p w14:paraId="3FE6BEFA" w14:textId="77777777" w:rsidR="0003115B" w:rsidRPr="00AB0A01" w:rsidRDefault="0003115B" w:rsidP="00B732B5">
      <w:pPr>
        <w:spacing w:after="14" w:line="240" w:lineRule="auto"/>
        <w:ind w:left="720"/>
      </w:pPr>
      <w:r w:rsidRPr="00AB0A01">
        <w:t>ELAPSED DAYS:  32</w:t>
      </w:r>
    </w:p>
    <w:p w14:paraId="12394641" w14:textId="77777777" w:rsidR="0003115B" w:rsidRPr="00AB0A01" w:rsidRDefault="0003115B" w:rsidP="00B732B5">
      <w:pPr>
        <w:spacing w:after="14" w:line="240" w:lineRule="auto"/>
        <w:ind w:left="720"/>
      </w:pPr>
    </w:p>
    <w:p w14:paraId="3A48ED07" w14:textId="77777777" w:rsidR="0003115B" w:rsidRPr="00AB0A01" w:rsidRDefault="0003115B" w:rsidP="00B732B5">
      <w:pPr>
        <w:spacing w:after="14" w:line="240" w:lineRule="auto"/>
        <w:ind w:left="720"/>
      </w:pPr>
      <w:r w:rsidRPr="00AB0A01">
        <w:t>TREATMENT SITE:  Right breast boost</w:t>
      </w:r>
    </w:p>
    <w:p w14:paraId="1AB9EEFA" w14:textId="77777777" w:rsidR="0003115B" w:rsidRPr="00AB0A01" w:rsidRDefault="0003115B" w:rsidP="00B732B5">
      <w:pPr>
        <w:spacing w:after="14" w:line="240" w:lineRule="auto"/>
        <w:ind w:left="720"/>
      </w:pPr>
      <w:r w:rsidRPr="00AB0A01">
        <w:t>ENERGY MODALITY:  15 MEV electrons</w:t>
      </w:r>
    </w:p>
    <w:p w14:paraId="6A11A098" w14:textId="77777777" w:rsidR="0003115B" w:rsidRPr="00AB0A01" w:rsidRDefault="0003115B" w:rsidP="00B732B5">
      <w:pPr>
        <w:spacing w:after="14" w:line="240" w:lineRule="auto"/>
        <w:ind w:left="720"/>
      </w:pPr>
      <w:r w:rsidRPr="00AB0A01">
        <w:t xml:space="preserve"> TECHNIQUE:  En face</w:t>
      </w:r>
    </w:p>
    <w:p w14:paraId="414AD4C4" w14:textId="77777777" w:rsidR="0003115B" w:rsidRPr="00AB0A01" w:rsidRDefault="0003115B" w:rsidP="00B732B5">
      <w:pPr>
        <w:spacing w:after="14" w:line="240" w:lineRule="auto"/>
        <w:ind w:left="720"/>
      </w:pPr>
      <w:r w:rsidRPr="00AB0A01">
        <w:t>MINIMUM TUMOR DOSE:  12 Gy</w:t>
      </w:r>
    </w:p>
    <w:p w14:paraId="6ED12C1B" w14:textId="77777777" w:rsidR="0003115B" w:rsidRPr="00AB0A01" w:rsidRDefault="0003115B" w:rsidP="00B732B5">
      <w:pPr>
        <w:spacing w:after="14" w:line="240" w:lineRule="auto"/>
        <w:ind w:left="720"/>
      </w:pPr>
      <w:r w:rsidRPr="00AB0A01">
        <w:t xml:space="preserve"> FROM:  </w:t>
      </w:r>
      <w:r w:rsidRPr="00AB0A01">
        <w:rPr>
          <w:highlight w:val="yellow"/>
        </w:rPr>
        <w:t>8/27/12</w:t>
      </w:r>
    </w:p>
    <w:p w14:paraId="6995FDE5" w14:textId="77777777" w:rsidR="0003115B" w:rsidRPr="00AB0A01" w:rsidRDefault="0003115B" w:rsidP="00B732B5">
      <w:pPr>
        <w:spacing w:after="14" w:line="240" w:lineRule="auto"/>
        <w:ind w:left="720"/>
      </w:pPr>
      <w:r w:rsidRPr="00AB0A01">
        <w:t>TO:  9/04/12</w:t>
      </w:r>
    </w:p>
    <w:p w14:paraId="3A3A1E39" w14:textId="77777777" w:rsidR="0003115B" w:rsidRPr="00AB0A01" w:rsidRDefault="0003115B" w:rsidP="00B732B5">
      <w:pPr>
        <w:spacing w:after="14" w:line="240" w:lineRule="auto"/>
        <w:ind w:left="720"/>
      </w:pPr>
      <w:r w:rsidRPr="00AB0A01">
        <w:t>FRACTION NUMBER:  6</w:t>
      </w:r>
    </w:p>
    <w:p w14:paraId="62A636FD" w14:textId="77777777" w:rsidR="0003115B" w:rsidRPr="00AB0A01" w:rsidRDefault="0003115B" w:rsidP="00B732B5">
      <w:pPr>
        <w:spacing w:after="14" w:line="240" w:lineRule="auto"/>
        <w:ind w:left="720"/>
      </w:pPr>
      <w:r w:rsidRPr="00AB0A01">
        <w:t>ELAPSED DAYS:  8</w:t>
      </w:r>
    </w:p>
    <w:p w14:paraId="1D98704A" w14:textId="77777777" w:rsidR="0003115B" w:rsidRPr="00AB0A01" w:rsidRDefault="0003115B" w:rsidP="00B732B5">
      <w:pPr>
        <w:spacing w:after="14" w:line="240" w:lineRule="auto"/>
        <w:ind w:left="720"/>
      </w:pPr>
    </w:p>
    <w:p w14:paraId="7C187B54" w14:textId="77777777" w:rsidR="0003115B" w:rsidRPr="00AB0A01" w:rsidRDefault="0003115B" w:rsidP="00B732B5">
      <w:pPr>
        <w:spacing w:after="14" w:line="240" w:lineRule="auto"/>
        <w:ind w:left="720"/>
      </w:pPr>
      <w:r w:rsidRPr="00AB0A01">
        <w:t>TOTAL DOSE TO TUMOR BED: 62 Gy</w:t>
      </w:r>
    </w:p>
    <w:p w14:paraId="52404B69" w14:textId="77777777" w:rsidR="0003115B" w:rsidRPr="00AB0A01" w:rsidRDefault="0003115B" w:rsidP="00B732B5">
      <w:pPr>
        <w:spacing w:after="14" w:line="240" w:lineRule="auto"/>
        <w:ind w:left="720"/>
      </w:pPr>
      <w:commentRangeStart w:id="13"/>
      <w:commentRangeStart w:id="14"/>
      <w:r w:rsidRPr="00AB0A01">
        <w:t xml:space="preserve"> FROM:  7/23/12</w:t>
      </w:r>
    </w:p>
    <w:p w14:paraId="0799EBC4" w14:textId="77777777" w:rsidR="0003115B" w:rsidRPr="00AB0A01" w:rsidRDefault="0003115B" w:rsidP="00B732B5">
      <w:pPr>
        <w:spacing w:after="14" w:line="240" w:lineRule="auto"/>
        <w:ind w:left="720"/>
      </w:pPr>
      <w:r w:rsidRPr="00AB0A01">
        <w:t>TO:  9/04/12</w:t>
      </w:r>
      <w:commentRangeEnd w:id="13"/>
      <w:r w:rsidR="00897C03">
        <w:rPr>
          <w:rStyle w:val="CommentReference"/>
        </w:rPr>
        <w:commentReference w:id="13"/>
      </w:r>
      <w:commentRangeEnd w:id="14"/>
      <w:r w:rsidR="00C33D64">
        <w:rPr>
          <w:rStyle w:val="CommentReference"/>
        </w:rPr>
        <w:commentReference w:id="14"/>
      </w:r>
    </w:p>
    <w:p w14:paraId="36F671E8" w14:textId="77777777" w:rsidR="0003115B" w:rsidRPr="00AB0A01" w:rsidRDefault="0003115B" w:rsidP="00B732B5">
      <w:pPr>
        <w:spacing w:after="14" w:line="240" w:lineRule="auto"/>
        <w:ind w:left="720"/>
      </w:pPr>
      <w:r w:rsidRPr="00AB0A01">
        <w:t>TOTAL FRACTIONS:  31</w:t>
      </w:r>
    </w:p>
    <w:p w14:paraId="277C917F" w14:textId="77777777" w:rsidR="0003115B" w:rsidRPr="00AB0A01" w:rsidRDefault="0003115B" w:rsidP="00B732B5">
      <w:pPr>
        <w:spacing w:after="14" w:line="240" w:lineRule="auto"/>
        <w:ind w:left="720"/>
      </w:pPr>
      <w:r w:rsidRPr="00AB0A01">
        <w:t>TOTAL ELAPSED DAYS:  43”</w:t>
      </w:r>
    </w:p>
    <w:p w14:paraId="70E68229" w14:textId="77777777" w:rsidR="0003115B" w:rsidRPr="00AB0A01" w:rsidRDefault="0003115B" w:rsidP="0003115B">
      <w:pPr>
        <w:spacing w:after="14" w:line="240" w:lineRule="auto"/>
      </w:pPr>
    </w:p>
    <w:p w14:paraId="561C549B" w14:textId="77777777" w:rsidR="0003115B" w:rsidRPr="00AB0A01" w:rsidRDefault="0003115B" w:rsidP="0003115B">
      <w:pPr>
        <w:spacing w:after="14" w:line="240" w:lineRule="auto"/>
      </w:pPr>
    </w:p>
    <w:p w14:paraId="17E6A5F0" w14:textId="77777777" w:rsidR="0003115B" w:rsidRPr="004A2B45" w:rsidRDefault="0003115B" w:rsidP="0003115B">
      <w:pPr>
        <w:pStyle w:val="ListParagraph"/>
        <w:numPr>
          <w:ilvl w:val="1"/>
          <w:numId w:val="19"/>
        </w:numPr>
        <w:spacing w:after="14" w:line="240" w:lineRule="auto"/>
        <w:rPr>
          <w:rStyle w:val="Heading2Char"/>
        </w:rPr>
      </w:pPr>
      <w:bookmarkStart w:id="15" w:name="_Ref21600283"/>
      <w:bookmarkStart w:id="16" w:name="_Toc22033468"/>
      <w:r>
        <w:rPr>
          <w:rStyle w:val="Heading2Char"/>
        </w:rPr>
        <w:t>e</w:t>
      </w:r>
      <w:r w:rsidRPr="004A2B45">
        <w:rPr>
          <w:rStyle w:val="Heading2Char"/>
        </w:rPr>
        <w:t>nd_date</w:t>
      </w:r>
      <w:bookmarkEnd w:id="15"/>
      <w:bookmarkEnd w:id="16"/>
    </w:p>
    <w:p w14:paraId="0678A3AF" w14:textId="1E2168F2" w:rsidR="0003115B" w:rsidRPr="00AB0A01" w:rsidRDefault="0003115B" w:rsidP="0003115B">
      <w:pPr>
        <w:spacing w:after="14" w:line="240" w:lineRule="auto"/>
      </w:pPr>
      <w:r>
        <w:t>End_date is the</w:t>
      </w:r>
      <w:r w:rsidRPr="00AB0A01">
        <w:t xml:space="preserve"> end date of the radiotherapy </w:t>
      </w:r>
      <w:r>
        <w:t xml:space="preserve">instance. Create </w:t>
      </w:r>
      <w:r w:rsidR="00925B92" w:rsidRPr="67697C8E">
        <w:fldChar w:fldCharType="begin"/>
      </w:r>
      <w:r w:rsidR="00925B92" w:rsidRPr="00925B92">
        <w:rPr>
          <w:color w:val="0070C0"/>
          <w:u w:val="single"/>
        </w:rPr>
        <w:instrText xml:space="preserve"> REF _Ref21600614 \h </w:instrText>
      </w:r>
      <w:r w:rsidR="00925B92">
        <w:rPr>
          <w:color w:val="0070C0"/>
          <w:u w:val="single"/>
        </w:rPr>
        <w:instrText xml:space="preserve"> \* MERGEFORMAT </w:instrText>
      </w:r>
      <w:r w:rsidR="00925B92" w:rsidRPr="67697C8E">
        <w:rPr>
          <w:color w:val="0070C0"/>
          <w:u w:val="single"/>
        </w:rPr>
        <w:fldChar w:fldCharType="separate"/>
      </w:r>
      <w:r w:rsidR="00925B92" w:rsidRPr="00925B92">
        <w:rPr>
          <w:rStyle w:val="Heading2Char"/>
          <w:color w:val="0070C0"/>
          <w:u w:val="single"/>
        </w:rPr>
        <w:t>RT_Date</w:t>
      </w:r>
      <w:r w:rsidR="00925B92" w:rsidRPr="67697C8E">
        <w:fldChar w:fldCharType="end"/>
      </w:r>
      <w:r w:rsidR="00925B92">
        <w:t xml:space="preserve"> </w:t>
      </w:r>
      <w:r>
        <w:t xml:space="preserve">under Attributes_radiotherapy and fill in with relevant details. Fill in end_date with the relevant RT_Date. If there are multiple </w:t>
      </w:r>
      <w:r w:rsidR="00016616">
        <w:t>phases</w:t>
      </w:r>
      <w:r>
        <w:t xml:space="preserve"> </w:t>
      </w:r>
      <w:r w:rsidRPr="00AB0A01">
        <w:t>within a treatment, the end_date should refer to the end date of the specific</w:t>
      </w:r>
      <w:r>
        <w:t xml:space="preserve"> instance</w:t>
      </w:r>
      <w:r w:rsidRPr="00AB0A01">
        <w:t xml:space="preserve"> being annotated, not the overall treatment. Future planned dates should be annotated. </w:t>
      </w:r>
      <w:r>
        <w:t xml:space="preserve">An example of the correct Radiation_Date </w:t>
      </w:r>
      <w:r w:rsidRPr="00AB0A01">
        <w:t>attribute</w:t>
      </w:r>
      <w:r>
        <w:t xml:space="preserve"> under Attributes_radiotherapy to link is below.</w:t>
      </w:r>
    </w:p>
    <w:p w14:paraId="5D2C2C97" w14:textId="77777777" w:rsidR="0003115B" w:rsidRPr="00AB0A01" w:rsidRDefault="0003115B" w:rsidP="0003115B">
      <w:pPr>
        <w:spacing w:after="14" w:line="240" w:lineRule="auto"/>
      </w:pPr>
    </w:p>
    <w:p w14:paraId="02B789A8" w14:textId="0C60AC19" w:rsidR="0003115B" w:rsidRPr="00AB0A01" w:rsidRDefault="0003115B" w:rsidP="0003115B">
      <w:pPr>
        <w:spacing w:after="14" w:line="240" w:lineRule="auto"/>
        <w:ind w:left="720"/>
        <w:rPr>
          <w:i/>
        </w:rPr>
      </w:pPr>
      <w:r w:rsidRPr="00AB0A01">
        <w:rPr>
          <w:i/>
        </w:rPr>
        <w:t xml:space="preserve">Example 1: </w:t>
      </w:r>
      <w:proofErr w:type="gramStart"/>
      <w:r w:rsidRPr="00AB0A01">
        <w:t>This example shows</w:t>
      </w:r>
      <w:proofErr w:type="gramEnd"/>
      <w:r w:rsidRPr="00AB0A01">
        <w:t xml:space="preserve"> the end_date annotation if annotating the first radiotherapy </w:t>
      </w:r>
      <w:r w:rsidR="00016616">
        <w:t>phase</w:t>
      </w:r>
      <w:r w:rsidRPr="00AB0A01">
        <w:t xml:space="preserve"> in this document:</w:t>
      </w:r>
    </w:p>
    <w:p w14:paraId="56289B9E" w14:textId="77777777" w:rsidR="0003115B" w:rsidRPr="00AB0A01" w:rsidRDefault="0003115B" w:rsidP="00B732B5">
      <w:pPr>
        <w:spacing w:after="14" w:line="240" w:lineRule="auto"/>
        <w:ind w:left="720"/>
      </w:pPr>
      <w:r w:rsidRPr="00AB0A01">
        <w:lastRenderedPageBreak/>
        <w:t xml:space="preserve"> “TREATMENT SITE:  Right breast</w:t>
      </w:r>
    </w:p>
    <w:p w14:paraId="6EE6CEF8" w14:textId="77777777" w:rsidR="0003115B" w:rsidRPr="00AB0A01" w:rsidRDefault="0003115B" w:rsidP="00B732B5">
      <w:pPr>
        <w:spacing w:after="14" w:line="240" w:lineRule="auto"/>
        <w:ind w:left="720"/>
      </w:pPr>
      <w:r w:rsidRPr="00AB0A01">
        <w:t>ENERGY MODALITY:  6 and 10 MV photons</w:t>
      </w:r>
    </w:p>
    <w:p w14:paraId="279EF762" w14:textId="77777777" w:rsidR="0003115B" w:rsidRPr="00AB0A01" w:rsidRDefault="0003115B" w:rsidP="00B732B5">
      <w:pPr>
        <w:spacing w:after="14" w:line="240" w:lineRule="auto"/>
        <w:ind w:left="720"/>
      </w:pPr>
      <w:r w:rsidRPr="00AB0A01">
        <w:t>TECHNIQUE:  Tangents/IMRT</w:t>
      </w:r>
    </w:p>
    <w:p w14:paraId="188524AC" w14:textId="77777777" w:rsidR="0003115B" w:rsidRPr="00AB0A01" w:rsidRDefault="0003115B" w:rsidP="00B732B5">
      <w:pPr>
        <w:spacing w:after="14" w:line="240" w:lineRule="auto"/>
        <w:ind w:left="720"/>
      </w:pPr>
      <w:r w:rsidRPr="00AB0A01">
        <w:t>MINIMUM TUMOR DOSE:  50 Gy</w:t>
      </w:r>
    </w:p>
    <w:p w14:paraId="46DCAB8F" w14:textId="77777777" w:rsidR="0003115B" w:rsidRPr="00AB0A01" w:rsidRDefault="0003115B" w:rsidP="00B732B5">
      <w:pPr>
        <w:spacing w:after="14" w:line="240" w:lineRule="auto"/>
        <w:ind w:left="720"/>
      </w:pPr>
      <w:r w:rsidRPr="00AB0A01">
        <w:t xml:space="preserve"> FROM:  7/23/12</w:t>
      </w:r>
    </w:p>
    <w:p w14:paraId="1AAE54F5" w14:textId="77777777" w:rsidR="0003115B" w:rsidRPr="00AB0A01" w:rsidRDefault="0003115B" w:rsidP="00B732B5">
      <w:pPr>
        <w:spacing w:after="14" w:line="240" w:lineRule="auto"/>
        <w:ind w:left="720"/>
      </w:pPr>
      <w:r w:rsidRPr="00AB0A01">
        <w:t xml:space="preserve">TO:  </w:t>
      </w:r>
      <w:r w:rsidRPr="00AB0A01">
        <w:rPr>
          <w:highlight w:val="yellow"/>
        </w:rPr>
        <w:t>8/24/12</w:t>
      </w:r>
    </w:p>
    <w:p w14:paraId="2CFE03D6" w14:textId="77777777" w:rsidR="0003115B" w:rsidRPr="00AB0A01" w:rsidRDefault="0003115B" w:rsidP="00B732B5">
      <w:pPr>
        <w:spacing w:after="14" w:line="240" w:lineRule="auto"/>
        <w:ind w:left="720"/>
      </w:pPr>
      <w:r w:rsidRPr="00AB0A01">
        <w:t>FRACTION NUMBER:  25</w:t>
      </w:r>
    </w:p>
    <w:p w14:paraId="27E5F180" w14:textId="77777777" w:rsidR="0003115B" w:rsidRPr="00AB0A01" w:rsidRDefault="0003115B" w:rsidP="00B732B5">
      <w:pPr>
        <w:spacing w:after="14" w:line="240" w:lineRule="auto"/>
        <w:ind w:left="720"/>
      </w:pPr>
      <w:r w:rsidRPr="00AB0A01">
        <w:t>ELAPSED DAYS:  32</w:t>
      </w:r>
    </w:p>
    <w:p w14:paraId="3B6E7D4A" w14:textId="77777777" w:rsidR="0003115B" w:rsidRPr="00AB0A01" w:rsidRDefault="0003115B" w:rsidP="00B732B5">
      <w:pPr>
        <w:spacing w:after="14" w:line="240" w:lineRule="auto"/>
        <w:ind w:left="720"/>
      </w:pPr>
    </w:p>
    <w:p w14:paraId="18C945CB" w14:textId="77777777" w:rsidR="0003115B" w:rsidRPr="00AB0A01" w:rsidRDefault="0003115B" w:rsidP="00B732B5">
      <w:pPr>
        <w:spacing w:after="14" w:line="240" w:lineRule="auto"/>
        <w:ind w:left="720"/>
      </w:pPr>
      <w:r w:rsidRPr="00AB0A01">
        <w:t>TREATMENT SITE:  Right breast boost</w:t>
      </w:r>
    </w:p>
    <w:p w14:paraId="7C874247" w14:textId="77777777" w:rsidR="0003115B" w:rsidRPr="00AB0A01" w:rsidRDefault="0003115B" w:rsidP="00B732B5">
      <w:pPr>
        <w:spacing w:after="14" w:line="240" w:lineRule="auto"/>
        <w:ind w:left="720"/>
      </w:pPr>
      <w:r w:rsidRPr="00AB0A01">
        <w:t>ENERGY MODALITY:  15 MEV electrons</w:t>
      </w:r>
    </w:p>
    <w:p w14:paraId="6C068D35" w14:textId="77777777" w:rsidR="0003115B" w:rsidRPr="00AB0A01" w:rsidRDefault="0003115B" w:rsidP="00B732B5">
      <w:pPr>
        <w:spacing w:after="14" w:line="240" w:lineRule="auto"/>
        <w:ind w:left="720"/>
      </w:pPr>
      <w:r w:rsidRPr="00AB0A01">
        <w:t xml:space="preserve"> TECHNIQUE:  En face</w:t>
      </w:r>
    </w:p>
    <w:p w14:paraId="52642E5A" w14:textId="77777777" w:rsidR="0003115B" w:rsidRPr="00AB0A01" w:rsidRDefault="0003115B" w:rsidP="00B732B5">
      <w:pPr>
        <w:spacing w:after="14" w:line="240" w:lineRule="auto"/>
        <w:ind w:left="720"/>
      </w:pPr>
      <w:r w:rsidRPr="00AB0A01">
        <w:t>MINIMUM TUMOR DOSE:  12 Gy</w:t>
      </w:r>
    </w:p>
    <w:p w14:paraId="68531586" w14:textId="77777777" w:rsidR="0003115B" w:rsidRPr="00AB0A01" w:rsidRDefault="0003115B" w:rsidP="00B732B5">
      <w:pPr>
        <w:spacing w:after="14" w:line="240" w:lineRule="auto"/>
        <w:ind w:left="720"/>
      </w:pPr>
      <w:r w:rsidRPr="00AB0A01">
        <w:t xml:space="preserve"> FROM:  8/27/12</w:t>
      </w:r>
    </w:p>
    <w:p w14:paraId="566DA5EC" w14:textId="77777777" w:rsidR="0003115B" w:rsidRPr="00AB0A01" w:rsidRDefault="0003115B" w:rsidP="00B732B5">
      <w:pPr>
        <w:spacing w:after="14" w:line="240" w:lineRule="auto"/>
        <w:ind w:left="720"/>
      </w:pPr>
      <w:r w:rsidRPr="00AB0A01">
        <w:t>TO:  9/04/12</w:t>
      </w:r>
    </w:p>
    <w:p w14:paraId="47832C52" w14:textId="77777777" w:rsidR="0003115B" w:rsidRPr="00AB0A01" w:rsidRDefault="0003115B" w:rsidP="00B732B5">
      <w:pPr>
        <w:spacing w:after="14" w:line="240" w:lineRule="auto"/>
        <w:ind w:left="720"/>
      </w:pPr>
      <w:r w:rsidRPr="00AB0A01">
        <w:t>FRACTION NUMBER:  6</w:t>
      </w:r>
    </w:p>
    <w:p w14:paraId="0E481A9C" w14:textId="77777777" w:rsidR="0003115B" w:rsidRPr="00AB0A01" w:rsidRDefault="0003115B" w:rsidP="00B732B5">
      <w:pPr>
        <w:spacing w:after="14" w:line="240" w:lineRule="auto"/>
        <w:ind w:left="720"/>
      </w:pPr>
      <w:r w:rsidRPr="00AB0A01">
        <w:t>ELAPSED DAYS:  8</w:t>
      </w:r>
    </w:p>
    <w:p w14:paraId="7F319DD2" w14:textId="77777777" w:rsidR="0003115B" w:rsidRPr="00AB0A01" w:rsidRDefault="0003115B" w:rsidP="00B732B5">
      <w:pPr>
        <w:spacing w:after="14" w:line="240" w:lineRule="auto"/>
        <w:ind w:left="720"/>
      </w:pPr>
    </w:p>
    <w:p w14:paraId="2D80889C" w14:textId="77777777" w:rsidR="0003115B" w:rsidRPr="00AB0A01" w:rsidRDefault="0003115B" w:rsidP="00B732B5">
      <w:pPr>
        <w:spacing w:after="14" w:line="240" w:lineRule="auto"/>
        <w:ind w:left="720"/>
      </w:pPr>
      <w:r w:rsidRPr="00AB0A01">
        <w:t>TOTAL DOSE TO TUMOR BED: 62 Gy</w:t>
      </w:r>
    </w:p>
    <w:p w14:paraId="3705A429" w14:textId="77777777" w:rsidR="0003115B" w:rsidRPr="00AB0A01" w:rsidRDefault="0003115B" w:rsidP="00B732B5">
      <w:pPr>
        <w:spacing w:after="14" w:line="240" w:lineRule="auto"/>
        <w:ind w:left="720"/>
      </w:pPr>
      <w:r w:rsidRPr="00AB0A01">
        <w:t xml:space="preserve"> FROM:  7/23/12</w:t>
      </w:r>
    </w:p>
    <w:p w14:paraId="6E778A6A" w14:textId="77777777" w:rsidR="0003115B" w:rsidRPr="00AB0A01" w:rsidRDefault="0003115B" w:rsidP="00B732B5">
      <w:pPr>
        <w:spacing w:after="14" w:line="240" w:lineRule="auto"/>
        <w:ind w:left="720"/>
      </w:pPr>
      <w:r w:rsidRPr="00AB0A01">
        <w:t>TO:  9/04/12</w:t>
      </w:r>
    </w:p>
    <w:p w14:paraId="7B05F652" w14:textId="77777777" w:rsidR="0003115B" w:rsidRPr="00AB0A01" w:rsidRDefault="0003115B" w:rsidP="00B732B5">
      <w:pPr>
        <w:spacing w:after="14" w:line="240" w:lineRule="auto"/>
        <w:ind w:left="720"/>
      </w:pPr>
      <w:r w:rsidRPr="00AB0A01">
        <w:t>TOTAL FRACTIONS:  31</w:t>
      </w:r>
    </w:p>
    <w:p w14:paraId="2EC7A4B2" w14:textId="77777777" w:rsidR="0003115B" w:rsidRPr="00AB0A01" w:rsidRDefault="0003115B" w:rsidP="00B732B5">
      <w:pPr>
        <w:spacing w:after="14" w:line="240" w:lineRule="auto"/>
        <w:ind w:left="720"/>
      </w:pPr>
      <w:r w:rsidRPr="00AB0A01">
        <w:t>TOTAL ELAPSED DAYS:  43”</w:t>
      </w:r>
    </w:p>
    <w:p w14:paraId="484B4E9A" w14:textId="77777777" w:rsidR="00BF7D4E" w:rsidRDefault="00BF7D4E" w:rsidP="00D52917">
      <w:pPr>
        <w:spacing w:after="14" w:line="240" w:lineRule="auto"/>
      </w:pPr>
    </w:p>
    <w:p w14:paraId="5008A5FC" w14:textId="77777777" w:rsidR="0003115B" w:rsidRPr="00AB0A01" w:rsidRDefault="0003115B" w:rsidP="00D52917">
      <w:pPr>
        <w:spacing w:after="14" w:line="240" w:lineRule="auto"/>
      </w:pPr>
    </w:p>
    <w:p w14:paraId="7FF17327" w14:textId="76E775B7" w:rsidR="00AD6CDD" w:rsidRPr="00474B36" w:rsidRDefault="00AD6CDD" w:rsidP="00AD6CDD">
      <w:pPr>
        <w:pStyle w:val="ListParagraph"/>
        <w:numPr>
          <w:ilvl w:val="1"/>
          <w:numId w:val="19"/>
        </w:numPr>
        <w:spacing w:after="14" w:line="240" w:lineRule="auto"/>
        <w:rPr>
          <w:rStyle w:val="Heading2Char"/>
        </w:rPr>
      </w:pPr>
      <w:bookmarkStart w:id="17" w:name="_Toc22033469"/>
      <w:r>
        <w:rPr>
          <w:rStyle w:val="Heading2Char"/>
        </w:rPr>
        <w:t>Planned_RT_Total_Dose</w:t>
      </w:r>
      <w:bookmarkEnd w:id="17"/>
    </w:p>
    <w:p w14:paraId="6CDB91E1" w14:textId="69377CE5" w:rsidR="00AD6CDD" w:rsidRDefault="00AD6CDD" w:rsidP="00AD6CDD">
      <w:pPr>
        <w:spacing w:after="14" w:line="240" w:lineRule="auto"/>
      </w:pPr>
      <w:r>
        <w:t>Planned_RT_Total_Dose is the planned total radiation</w:t>
      </w:r>
      <w:r w:rsidRPr="00AB0A01">
        <w:t xml:space="preserve"> dose</w:t>
      </w:r>
      <w:r>
        <w:t xml:space="preserve"> delivered during the radiotherapy instance</w:t>
      </w:r>
      <w:r w:rsidRPr="00AB0A01">
        <w:t xml:space="preserve">. </w:t>
      </w:r>
      <w:r w:rsidR="00997AE7">
        <w:t>Sometimes, the planned and delivered doses are not the same, for example if treatment is stopped early</w:t>
      </w:r>
      <w:r w:rsidRPr="00F62D8B">
        <w:t>.</w:t>
      </w:r>
      <w:r w:rsidR="000D6E7D">
        <w:t xml:space="preserve"> Sometimes, a radiation course is described before treatment is started, and so this is also planned. </w:t>
      </w:r>
      <w:r w:rsidR="000D6E7D" w:rsidRPr="00F62D8B">
        <w:t xml:space="preserve"> </w:t>
      </w:r>
      <w:r w:rsidRPr="00F62D8B">
        <w:rPr>
          <w:b/>
        </w:rPr>
        <w:t xml:space="preserve"> </w:t>
      </w:r>
      <w:r w:rsidR="00F62D8B" w:rsidRPr="00F62D8B">
        <w:rPr>
          <w:b/>
        </w:rPr>
        <w:t>If it is not explicitly stated whether the dose is planned or delivered, it can be assumed to be delivered dose.</w:t>
      </w:r>
      <w:r w:rsidR="00F62D8B">
        <w:t xml:space="preserve"> </w:t>
      </w:r>
      <w:r>
        <w:rPr>
          <w:rStyle w:val="Heading2Char"/>
          <w:rFonts w:asciiTheme="minorHAnsi" w:hAnsiTheme="minorHAnsi"/>
          <w:color w:val="auto"/>
          <w:sz w:val="22"/>
          <w:szCs w:val="22"/>
        </w:rPr>
        <w:t xml:space="preserve">Common ranges are 8-80 Gy (800-8000 cGy). </w:t>
      </w:r>
      <w:r>
        <w:t xml:space="preserve">Create an </w:t>
      </w:r>
      <w:r w:rsidR="00DE7510" w:rsidRPr="00925B92">
        <w:rPr>
          <w:color w:val="0070C0"/>
          <w:u w:val="single"/>
        </w:rPr>
        <w:fldChar w:fldCharType="begin"/>
      </w:r>
      <w:r w:rsidR="00DE7510" w:rsidRPr="00925B92">
        <w:rPr>
          <w:color w:val="0070C0"/>
          <w:u w:val="single"/>
        </w:rPr>
        <w:instrText xml:space="preserve"> REF _Ref21599364 \h </w:instrText>
      </w:r>
      <w:r w:rsidR="00925B92">
        <w:rPr>
          <w:color w:val="0070C0"/>
          <w:u w:val="single"/>
        </w:rPr>
        <w:instrText xml:space="preserve"> \* MERGEFORMAT </w:instrText>
      </w:r>
      <w:r w:rsidR="00DE7510" w:rsidRPr="00925B92">
        <w:rPr>
          <w:color w:val="0070C0"/>
          <w:u w:val="single"/>
        </w:rPr>
      </w:r>
      <w:r w:rsidR="00DE7510" w:rsidRPr="00925B92">
        <w:rPr>
          <w:color w:val="0070C0"/>
          <w:u w:val="single"/>
        </w:rPr>
        <w:fldChar w:fldCharType="separate"/>
      </w:r>
      <w:r w:rsidR="00DE7510" w:rsidRPr="00925B92">
        <w:rPr>
          <w:rStyle w:val="Heading2Char"/>
          <w:color w:val="0070C0"/>
          <w:u w:val="single"/>
        </w:rPr>
        <w:t>RT_Dosage</w:t>
      </w:r>
      <w:r w:rsidR="00DE7510" w:rsidRPr="00925B92">
        <w:rPr>
          <w:color w:val="0070C0"/>
          <w:u w:val="single"/>
        </w:rPr>
        <w:fldChar w:fldCharType="end"/>
      </w:r>
      <w:r w:rsidR="00DE7510">
        <w:t xml:space="preserve"> </w:t>
      </w:r>
      <w:r>
        <w:t xml:space="preserve">instance under Attributes_radiotherapy (see section </w:t>
      </w:r>
      <w:r w:rsidR="00DE7510" w:rsidRPr="00925B92">
        <w:rPr>
          <w:color w:val="0070C0"/>
          <w:u w:val="single"/>
        </w:rPr>
        <w:fldChar w:fldCharType="begin"/>
      </w:r>
      <w:r w:rsidR="00DE7510" w:rsidRPr="00925B92">
        <w:rPr>
          <w:color w:val="0070C0"/>
          <w:u w:val="single"/>
        </w:rPr>
        <w:instrText xml:space="preserve"> REF _Ref21599384 \r \h </w:instrText>
      </w:r>
      <w:r w:rsidR="00925B92">
        <w:rPr>
          <w:color w:val="0070C0"/>
          <w:u w:val="single"/>
        </w:rPr>
        <w:instrText xml:space="preserve"> \* MERGEFORMAT </w:instrText>
      </w:r>
      <w:r w:rsidR="00DE7510" w:rsidRPr="00925B92">
        <w:rPr>
          <w:color w:val="0070C0"/>
          <w:u w:val="single"/>
        </w:rPr>
      </w:r>
      <w:r w:rsidR="00DE7510" w:rsidRPr="00925B92">
        <w:rPr>
          <w:color w:val="0070C0"/>
          <w:u w:val="single"/>
        </w:rPr>
        <w:fldChar w:fldCharType="separate"/>
      </w:r>
      <w:r w:rsidR="00DE7510" w:rsidRPr="00925B92">
        <w:rPr>
          <w:color w:val="0070C0"/>
          <w:u w:val="single"/>
        </w:rPr>
        <w:t>5.2</w:t>
      </w:r>
      <w:r w:rsidR="00DE7510" w:rsidRPr="00925B92">
        <w:rPr>
          <w:color w:val="0070C0"/>
          <w:u w:val="single"/>
        </w:rPr>
        <w:fldChar w:fldCharType="end"/>
      </w:r>
      <w:r>
        <w:t xml:space="preserve">) and link to </w:t>
      </w:r>
      <w:r w:rsidR="00F62D8B">
        <w:t>Planned_</w:t>
      </w:r>
      <w:r>
        <w:t>RT_Total_Dose.</w:t>
      </w:r>
      <w:r w:rsidRPr="00AB0A01">
        <w:t xml:space="preserve"> </w:t>
      </w:r>
      <w:r>
        <w:t>For individual phases (see section</w:t>
      </w:r>
      <w:r w:rsidR="00925B92">
        <w:t xml:space="preserve"> </w:t>
      </w:r>
      <w:r w:rsidR="00925B92" w:rsidRPr="00925B92">
        <w:rPr>
          <w:color w:val="0070C0"/>
          <w:u w:val="single"/>
        </w:rPr>
        <w:fldChar w:fldCharType="begin"/>
      </w:r>
      <w:r w:rsidR="00925B92" w:rsidRPr="00925B92">
        <w:rPr>
          <w:color w:val="0070C0"/>
          <w:u w:val="single"/>
        </w:rPr>
        <w:instrText xml:space="preserve"> REF _Ref21600707 \w \h </w:instrText>
      </w:r>
      <w:r w:rsidR="00925B92" w:rsidRPr="00925B92">
        <w:rPr>
          <w:color w:val="0070C0"/>
          <w:u w:val="single"/>
        </w:rPr>
      </w:r>
      <w:r w:rsidR="00925B92" w:rsidRPr="00925B92">
        <w:rPr>
          <w:color w:val="0070C0"/>
          <w:u w:val="single"/>
        </w:rPr>
        <w:fldChar w:fldCharType="separate"/>
      </w:r>
      <w:r w:rsidR="00925B92" w:rsidRPr="00925B92">
        <w:rPr>
          <w:color w:val="0070C0"/>
          <w:u w:val="single"/>
        </w:rPr>
        <w:t>3</w:t>
      </w:r>
      <w:r w:rsidR="00925B92" w:rsidRPr="00925B92">
        <w:rPr>
          <w:color w:val="0070C0"/>
          <w:u w:val="single"/>
        </w:rPr>
        <w:fldChar w:fldCharType="end"/>
      </w:r>
      <w:r w:rsidR="00925B92">
        <w:t xml:space="preserve"> and</w:t>
      </w:r>
      <w:r>
        <w:t xml:space="preserve"> </w:t>
      </w:r>
      <w:r w:rsidR="00925B92" w:rsidRPr="00925B92">
        <w:rPr>
          <w:color w:val="0070C0"/>
          <w:u w:val="single"/>
        </w:rPr>
        <w:fldChar w:fldCharType="begin"/>
      </w:r>
      <w:r w:rsidR="00925B92" w:rsidRPr="00925B92">
        <w:rPr>
          <w:color w:val="0070C0"/>
          <w:u w:val="single"/>
        </w:rPr>
        <w:instrText xml:space="preserve"> REF _Ref21600671 \w \h </w:instrText>
      </w:r>
      <w:r w:rsidR="00925B92" w:rsidRPr="00925B92">
        <w:rPr>
          <w:color w:val="0070C0"/>
          <w:u w:val="single"/>
        </w:rPr>
      </w:r>
      <w:r w:rsidR="00925B92" w:rsidRPr="00925B92">
        <w:rPr>
          <w:color w:val="0070C0"/>
          <w:u w:val="single"/>
        </w:rPr>
        <w:fldChar w:fldCharType="separate"/>
      </w:r>
      <w:r w:rsidR="00925B92" w:rsidRPr="00925B92">
        <w:rPr>
          <w:color w:val="0070C0"/>
          <w:u w:val="single"/>
        </w:rPr>
        <w:t>4.13</w:t>
      </w:r>
      <w:r w:rsidR="00925B92" w:rsidRPr="00925B92">
        <w:rPr>
          <w:color w:val="0070C0"/>
          <w:u w:val="single"/>
        </w:rPr>
        <w:fldChar w:fldCharType="end"/>
      </w:r>
      <w:r>
        <w:t xml:space="preserve">), annotate only if the </w:t>
      </w:r>
      <w:r w:rsidR="00F62D8B">
        <w:t xml:space="preserve">planned </w:t>
      </w:r>
      <w:r>
        <w:t xml:space="preserve">total dose refers to the dose </w:t>
      </w:r>
      <w:r w:rsidR="00F62D8B">
        <w:t>planned for</w:t>
      </w:r>
      <w:r>
        <w:t xml:space="preserve"> the treatment site during that phase. For a total course (see</w:t>
      </w:r>
      <w:r w:rsidR="00F62D8B">
        <w:t xml:space="preserve"> section</w:t>
      </w:r>
      <w:r w:rsidR="00F62D8B" w:rsidRPr="00DE7510">
        <w:rPr>
          <w:color w:val="365F91" w:themeColor="accent1" w:themeShade="BF"/>
        </w:rPr>
        <w:t xml:space="preserve"> </w:t>
      </w:r>
      <w:r w:rsidR="00925B92" w:rsidRPr="00925B92">
        <w:rPr>
          <w:color w:val="0070C0"/>
          <w:u w:val="single"/>
        </w:rPr>
        <w:fldChar w:fldCharType="begin"/>
      </w:r>
      <w:r w:rsidR="00925B92" w:rsidRPr="00925B92">
        <w:rPr>
          <w:color w:val="0070C0"/>
          <w:u w:val="single"/>
        </w:rPr>
        <w:instrText xml:space="preserve"> REF _Ref21600707 \w \h </w:instrText>
      </w:r>
      <w:r w:rsidR="00925B92" w:rsidRPr="00925B92">
        <w:rPr>
          <w:color w:val="0070C0"/>
          <w:u w:val="single"/>
        </w:rPr>
      </w:r>
      <w:r w:rsidR="00925B92" w:rsidRPr="00925B92">
        <w:rPr>
          <w:color w:val="0070C0"/>
          <w:u w:val="single"/>
        </w:rPr>
        <w:fldChar w:fldCharType="separate"/>
      </w:r>
      <w:r w:rsidR="00925B92" w:rsidRPr="00925B92">
        <w:rPr>
          <w:color w:val="0070C0"/>
          <w:u w:val="single"/>
        </w:rPr>
        <w:t>3</w:t>
      </w:r>
      <w:r w:rsidR="00925B92" w:rsidRPr="00925B92">
        <w:rPr>
          <w:color w:val="0070C0"/>
          <w:u w:val="single"/>
        </w:rPr>
        <w:fldChar w:fldCharType="end"/>
      </w:r>
      <w:r w:rsidR="00925B92" w:rsidRPr="00925B92">
        <w:t xml:space="preserve"> and </w:t>
      </w:r>
      <w:r w:rsidR="00DE7510" w:rsidRPr="00925B92">
        <w:rPr>
          <w:color w:val="0070C0"/>
          <w:u w:val="single"/>
        </w:rPr>
        <w:fldChar w:fldCharType="begin"/>
      </w:r>
      <w:r w:rsidR="00DE7510" w:rsidRPr="00925B92">
        <w:rPr>
          <w:color w:val="0070C0"/>
          <w:u w:val="single"/>
        </w:rPr>
        <w:instrText xml:space="preserve"> REF _Ref21599425 \r \h </w:instrText>
      </w:r>
      <w:r w:rsidR="00925B92">
        <w:rPr>
          <w:color w:val="0070C0"/>
          <w:u w:val="single"/>
        </w:rPr>
        <w:instrText xml:space="preserve"> \* MERGEFORMAT </w:instrText>
      </w:r>
      <w:r w:rsidR="00DE7510" w:rsidRPr="00925B92">
        <w:rPr>
          <w:color w:val="0070C0"/>
          <w:u w:val="single"/>
        </w:rPr>
      </w:r>
      <w:r w:rsidR="00DE7510" w:rsidRPr="00925B92">
        <w:rPr>
          <w:color w:val="0070C0"/>
          <w:u w:val="single"/>
        </w:rPr>
        <w:fldChar w:fldCharType="separate"/>
      </w:r>
      <w:r w:rsidR="00DE7510" w:rsidRPr="00925B92">
        <w:rPr>
          <w:color w:val="0070C0"/>
          <w:u w:val="single"/>
        </w:rPr>
        <w:t>4.15</w:t>
      </w:r>
      <w:r w:rsidR="00DE7510" w:rsidRPr="00925B92">
        <w:rPr>
          <w:color w:val="0070C0"/>
          <w:u w:val="single"/>
        </w:rPr>
        <w:fldChar w:fldCharType="end"/>
      </w:r>
      <w:r w:rsidR="00F62D8B">
        <w:t>), annotate only the</w:t>
      </w:r>
      <w:r>
        <w:t xml:space="preserve"> total cumulative </w:t>
      </w:r>
      <w:r w:rsidR="00F62D8B">
        <w:t xml:space="preserve">planned </w:t>
      </w:r>
      <w:r>
        <w:t xml:space="preserve">dose </w:t>
      </w:r>
      <w:r w:rsidR="00F62D8B">
        <w:t>for</w:t>
      </w:r>
      <w:r>
        <w:t xml:space="preserve"> the total treatment, if stated. </w:t>
      </w:r>
    </w:p>
    <w:p w14:paraId="2EDC79FB" w14:textId="77777777" w:rsidR="00F62D8B" w:rsidRDefault="00F62D8B" w:rsidP="00AD6CDD">
      <w:pPr>
        <w:spacing w:after="14" w:line="240" w:lineRule="auto"/>
      </w:pPr>
    </w:p>
    <w:p w14:paraId="371D83FC" w14:textId="77777777" w:rsidR="00997AE7" w:rsidRDefault="00997AE7" w:rsidP="00997AE7">
      <w:pPr>
        <w:spacing w:after="14" w:line="240" w:lineRule="auto"/>
        <w:ind w:firstLine="720"/>
      </w:pPr>
      <w:r>
        <w:rPr>
          <w:i/>
        </w:rPr>
        <w:t>Example 1:</w:t>
      </w:r>
    </w:p>
    <w:p w14:paraId="025D2F25" w14:textId="77777777" w:rsidR="00997AE7" w:rsidRPr="00AB0A01" w:rsidRDefault="00997AE7" w:rsidP="00997AE7">
      <w:pPr>
        <w:spacing w:after="14" w:line="240" w:lineRule="auto"/>
        <w:ind w:firstLine="720"/>
      </w:pPr>
      <w:r w:rsidRPr="00AB0A01">
        <w:t>“TREATMENT SITE:  Right breast</w:t>
      </w:r>
    </w:p>
    <w:p w14:paraId="4BE654B0" w14:textId="77777777" w:rsidR="00997AE7" w:rsidRPr="00AB0A01" w:rsidRDefault="00997AE7" w:rsidP="00997AE7">
      <w:pPr>
        <w:spacing w:after="14" w:line="240" w:lineRule="auto"/>
        <w:ind w:firstLine="720"/>
      </w:pPr>
      <w:r w:rsidRPr="00AB0A01">
        <w:t>ENERGY MODALITY:  6 and 10 MV photons</w:t>
      </w:r>
    </w:p>
    <w:p w14:paraId="5E4BD142" w14:textId="77777777" w:rsidR="00997AE7" w:rsidRPr="00AB0A01" w:rsidRDefault="00997AE7" w:rsidP="00997AE7">
      <w:pPr>
        <w:spacing w:after="14" w:line="240" w:lineRule="auto"/>
        <w:ind w:firstLine="720"/>
      </w:pPr>
      <w:r w:rsidRPr="00AB0A01">
        <w:t>TECHNIQUE:  Tangents/IMRT</w:t>
      </w:r>
    </w:p>
    <w:p w14:paraId="1DA7C258" w14:textId="0985C823" w:rsidR="00997AE7" w:rsidRDefault="00997AE7" w:rsidP="00997AE7">
      <w:pPr>
        <w:spacing w:after="14" w:line="240" w:lineRule="auto"/>
        <w:ind w:firstLine="720"/>
      </w:pPr>
      <w:r>
        <w:t xml:space="preserve">PLANNED </w:t>
      </w:r>
      <w:r w:rsidRPr="00AB0A01">
        <w:t xml:space="preserve">MINIMUM TUMOR DOSE:  </w:t>
      </w:r>
      <w:r w:rsidRPr="00997AE7">
        <w:rPr>
          <w:highlight w:val="yellow"/>
        </w:rPr>
        <w:t>50 Gy</w:t>
      </w:r>
    </w:p>
    <w:p w14:paraId="47D77CFD" w14:textId="2DFA450C" w:rsidR="00997AE7" w:rsidRPr="00AB0A01" w:rsidRDefault="00997AE7" w:rsidP="00997AE7">
      <w:pPr>
        <w:spacing w:after="14" w:line="240" w:lineRule="auto"/>
        <w:ind w:firstLine="720"/>
      </w:pPr>
      <w:r>
        <w:t>DELIVERED MINIMUM TUMOR DOSE: 48</w:t>
      </w:r>
      <w:r w:rsidRPr="00997AE7">
        <w:t xml:space="preserve"> Gy</w:t>
      </w:r>
    </w:p>
    <w:p w14:paraId="30E2D9A4" w14:textId="77777777" w:rsidR="00997AE7" w:rsidRPr="00AB0A01" w:rsidRDefault="00997AE7" w:rsidP="00997AE7">
      <w:pPr>
        <w:spacing w:after="14" w:line="240" w:lineRule="auto"/>
        <w:ind w:firstLine="720"/>
      </w:pPr>
      <w:r w:rsidRPr="00AB0A01">
        <w:t xml:space="preserve"> FROM:  7/23/12</w:t>
      </w:r>
    </w:p>
    <w:p w14:paraId="09C4395B" w14:textId="77777777" w:rsidR="00997AE7" w:rsidRPr="00AB0A01" w:rsidRDefault="00997AE7" w:rsidP="00997AE7">
      <w:pPr>
        <w:spacing w:after="14" w:line="240" w:lineRule="auto"/>
        <w:ind w:firstLine="720"/>
      </w:pPr>
      <w:r w:rsidRPr="00AB0A01">
        <w:t xml:space="preserve">TO:  </w:t>
      </w:r>
      <w:r w:rsidRPr="00F62D8B">
        <w:t>8/2</w:t>
      </w:r>
      <w:r>
        <w:t>3</w:t>
      </w:r>
      <w:r w:rsidRPr="00F62D8B">
        <w:t>/12</w:t>
      </w:r>
    </w:p>
    <w:p w14:paraId="47D90431" w14:textId="7879DA24" w:rsidR="00997AE7" w:rsidRDefault="00997AE7" w:rsidP="00997AE7">
      <w:pPr>
        <w:spacing w:after="14" w:line="240" w:lineRule="auto"/>
        <w:ind w:firstLine="720"/>
      </w:pPr>
      <w:r>
        <w:lastRenderedPageBreak/>
        <w:t>PLANNED FRACTION NUMBER:  25</w:t>
      </w:r>
    </w:p>
    <w:p w14:paraId="44EDF918" w14:textId="60F4E4CC" w:rsidR="00997AE7" w:rsidRPr="00AB0A01" w:rsidRDefault="00997AE7" w:rsidP="00997AE7">
      <w:pPr>
        <w:spacing w:after="14" w:line="240" w:lineRule="auto"/>
        <w:ind w:firstLine="720"/>
      </w:pPr>
      <w:r>
        <w:t>DELIVERED FRACTION NUMBER: 24</w:t>
      </w:r>
    </w:p>
    <w:p w14:paraId="6B82A51D" w14:textId="77777777" w:rsidR="00997AE7" w:rsidRDefault="00997AE7" w:rsidP="00997AE7">
      <w:pPr>
        <w:spacing w:after="14" w:line="240" w:lineRule="auto"/>
        <w:ind w:firstLine="720"/>
      </w:pPr>
      <w:r>
        <w:t>ELAPSED DAYS:  31”</w:t>
      </w:r>
    </w:p>
    <w:p w14:paraId="4D508CA1" w14:textId="75B0DEFD" w:rsidR="00F62D8B" w:rsidRDefault="00F62D8B" w:rsidP="00997AE7">
      <w:pPr>
        <w:spacing w:after="14" w:line="240" w:lineRule="auto"/>
      </w:pPr>
    </w:p>
    <w:p w14:paraId="166BCD1A" w14:textId="43282219" w:rsidR="00F62D8B" w:rsidRPr="00F62D8B" w:rsidRDefault="00F62D8B" w:rsidP="00F62D8B">
      <w:pPr>
        <w:spacing w:after="14" w:line="240" w:lineRule="auto"/>
        <w:ind w:left="720"/>
        <w:rPr>
          <w:b/>
        </w:rPr>
      </w:pPr>
      <w:r w:rsidRPr="00287D67">
        <w:rPr>
          <w:i/>
        </w:rPr>
        <w:t xml:space="preserve">Example 2: </w:t>
      </w:r>
      <w:r>
        <w:t>There is no explicit statement whether dose is planned or delivered, and so it is assu</w:t>
      </w:r>
      <w:r w:rsidR="00997AE7">
        <w:t>med to be the delivered dose</w:t>
      </w:r>
      <w:r>
        <w:t xml:space="preserve">. Planned dose is not included in this document, and so it is not annotated. </w:t>
      </w:r>
      <w:r>
        <w:rPr>
          <w:b/>
        </w:rPr>
        <w:t>This is the more common way to convey radiotherapy details.</w:t>
      </w:r>
    </w:p>
    <w:p w14:paraId="40A8179E" w14:textId="77777777" w:rsidR="00F62D8B" w:rsidRDefault="67697C8E" w:rsidP="00F62D8B">
      <w:pPr>
        <w:spacing w:after="14" w:line="240" w:lineRule="auto"/>
        <w:ind w:left="720"/>
      </w:pPr>
      <w:proofErr w:type="gramStart"/>
      <w:r>
        <w:t>“2 Gy fractions x 25 fractions, for a total dose of 50 Gy, to start within 4 hours after the first dose of chemotherapy.”</w:t>
      </w:r>
      <w:proofErr w:type="gramEnd"/>
    </w:p>
    <w:p w14:paraId="46B034B3" w14:textId="00BD3625" w:rsidR="67697C8E" w:rsidRDefault="67697C8E" w:rsidP="67697C8E">
      <w:pPr>
        <w:spacing w:after="14" w:line="240" w:lineRule="auto"/>
        <w:ind w:left="720"/>
      </w:pPr>
    </w:p>
    <w:p w14:paraId="42913237" w14:textId="1C9F2402" w:rsidR="67697C8E" w:rsidRDefault="67697C8E" w:rsidP="67697C8E">
      <w:pPr>
        <w:spacing w:after="14" w:line="240" w:lineRule="auto"/>
        <w:ind w:left="720"/>
      </w:pPr>
      <w:r w:rsidRPr="67697C8E">
        <w:rPr>
          <w:i/>
          <w:iCs/>
        </w:rPr>
        <w:t>Example 3:</w:t>
      </w:r>
      <w:r w:rsidRPr="67697C8E">
        <w:t xml:space="preserve"> When dose is described as a fraction, e.g. X Gy/Y Gy, it means that X Gy were delivers of a planned Y Gy. Here, the yellow shows the Planned_RT_Total_Dose, and the blue shows the Delivered_RT_Total_Dose.</w:t>
      </w:r>
    </w:p>
    <w:p w14:paraId="4C3D8AE3" w14:textId="06715352" w:rsidR="67697C8E" w:rsidRDefault="67697C8E" w:rsidP="67697C8E">
      <w:pPr>
        <w:spacing w:after="14" w:line="240" w:lineRule="auto"/>
        <w:ind w:left="720"/>
      </w:pPr>
      <w:r w:rsidRPr="67697C8E">
        <w:t xml:space="preserve">“He received </w:t>
      </w:r>
      <w:r w:rsidRPr="67697C8E">
        <w:rPr>
          <w:highlight w:val="cyan"/>
        </w:rPr>
        <w:t>20 Gy</w:t>
      </w:r>
      <w:r w:rsidRPr="67697C8E">
        <w:t>/</w:t>
      </w:r>
      <w:r w:rsidRPr="67697C8E">
        <w:rPr>
          <w:highlight w:val="yellow"/>
        </w:rPr>
        <w:t>30 Gy</w:t>
      </w:r>
      <w:r w:rsidRPr="67697C8E">
        <w:t xml:space="preserve"> to the right femur”</w:t>
      </w:r>
    </w:p>
    <w:p w14:paraId="262FE4DE" w14:textId="77777777" w:rsidR="00F62D8B" w:rsidRPr="00F62D8B" w:rsidRDefault="00F62D8B" w:rsidP="00F62D8B">
      <w:pPr>
        <w:spacing w:after="14" w:line="240" w:lineRule="auto"/>
        <w:ind w:firstLine="720"/>
      </w:pPr>
    </w:p>
    <w:p w14:paraId="3E78688A" w14:textId="77777777" w:rsidR="00AD6CDD" w:rsidRPr="00AD6CDD" w:rsidRDefault="00AD6CDD" w:rsidP="00AD6CDD">
      <w:pPr>
        <w:spacing w:after="14" w:line="240" w:lineRule="auto"/>
        <w:rPr>
          <w:rStyle w:val="Heading2Char"/>
          <w:rFonts w:asciiTheme="minorHAnsi" w:eastAsiaTheme="minorHAnsi" w:hAnsiTheme="minorHAnsi" w:cstheme="minorBidi"/>
          <w:color w:val="auto"/>
          <w:sz w:val="22"/>
          <w:szCs w:val="22"/>
        </w:rPr>
      </w:pPr>
    </w:p>
    <w:p w14:paraId="246FC5AC" w14:textId="77777777" w:rsidR="00AD6CDD" w:rsidRPr="00474B36" w:rsidRDefault="00AD6CDD" w:rsidP="00AD6CDD">
      <w:pPr>
        <w:pStyle w:val="ListParagraph"/>
        <w:numPr>
          <w:ilvl w:val="1"/>
          <w:numId w:val="19"/>
        </w:numPr>
        <w:spacing w:after="14" w:line="240" w:lineRule="auto"/>
        <w:rPr>
          <w:rStyle w:val="Heading2Char"/>
        </w:rPr>
      </w:pPr>
      <w:bookmarkStart w:id="18" w:name="_Toc22033470"/>
      <w:r>
        <w:rPr>
          <w:rStyle w:val="Heading2Char"/>
        </w:rPr>
        <w:t>Delivered_RT_Total_Dose</w:t>
      </w:r>
      <w:bookmarkEnd w:id="18"/>
    </w:p>
    <w:p w14:paraId="5C6EDF0C" w14:textId="6D29B8E4" w:rsidR="00AD6CDD" w:rsidRPr="00AD6CDD" w:rsidRDefault="00AD6CDD" w:rsidP="00AD6CDD">
      <w:pPr>
        <w:spacing w:after="14" w:line="240" w:lineRule="auto"/>
        <w:rPr>
          <w:rStyle w:val="Heading2Char"/>
          <w:rFonts w:asciiTheme="minorHAnsi" w:eastAsiaTheme="minorHAnsi" w:hAnsiTheme="minorHAnsi" w:cstheme="minorBidi"/>
          <w:color w:val="auto"/>
          <w:sz w:val="22"/>
          <w:szCs w:val="22"/>
        </w:rPr>
      </w:pPr>
      <w:r>
        <w:t>RT_Total_Dose is the total radiation</w:t>
      </w:r>
      <w:r w:rsidRPr="00AB0A01">
        <w:t xml:space="preserve"> dose</w:t>
      </w:r>
      <w:r>
        <w:t xml:space="preserve"> delivered during the radiotherapy instance</w:t>
      </w:r>
      <w:r w:rsidRPr="00AB0A01">
        <w:t xml:space="preserve">. </w:t>
      </w:r>
      <w:r>
        <w:rPr>
          <w:rStyle w:val="Heading2Char"/>
          <w:rFonts w:asciiTheme="minorHAnsi" w:hAnsiTheme="minorHAnsi"/>
          <w:color w:val="auto"/>
          <w:sz w:val="22"/>
          <w:szCs w:val="22"/>
        </w:rPr>
        <w:t xml:space="preserve">Common ranges are 8-80 Gy (800-8000 cGy). </w:t>
      </w:r>
      <w:r w:rsidR="00F62D8B" w:rsidRPr="00F62D8B">
        <w:rPr>
          <w:b/>
        </w:rPr>
        <w:t xml:space="preserve">If it is not explicitly stated whether the dose is planned or delivered, it can be assumed to be delivered dose. </w:t>
      </w:r>
      <w:r w:rsidR="00F62D8B">
        <w:t xml:space="preserve">Create an </w:t>
      </w:r>
      <w:r w:rsidR="00DE7510" w:rsidRPr="00925B92">
        <w:rPr>
          <w:color w:val="0070C0"/>
          <w:u w:val="single"/>
        </w:rPr>
        <w:fldChar w:fldCharType="begin"/>
      </w:r>
      <w:r w:rsidR="00DE7510" w:rsidRPr="00925B92">
        <w:rPr>
          <w:color w:val="0070C0"/>
          <w:u w:val="single"/>
        </w:rPr>
        <w:instrText xml:space="preserve"> REF _Ref21599454 \h </w:instrText>
      </w:r>
      <w:r w:rsidR="00925B92">
        <w:rPr>
          <w:color w:val="0070C0"/>
          <w:u w:val="single"/>
        </w:rPr>
        <w:instrText xml:space="preserve"> \* MERGEFORMAT </w:instrText>
      </w:r>
      <w:r w:rsidR="00DE7510" w:rsidRPr="00925B92">
        <w:rPr>
          <w:color w:val="0070C0"/>
          <w:u w:val="single"/>
        </w:rPr>
      </w:r>
      <w:r w:rsidR="00DE7510" w:rsidRPr="00925B92">
        <w:rPr>
          <w:color w:val="0070C0"/>
          <w:u w:val="single"/>
        </w:rPr>
        <w:fldChar w:fldCharType="separate"/>
      </w:r>
      <w:r w:rsidR="00DE7510" w:rsidRPr="00925B92">
        <w:rPr>
          <w:rStyle w:val="Heading2Char"/>
          <w:color w:val="0070C0"/>
          <w:u w:val="single"/>
        </w:rPr>
        <w:t>RT_Dosage</w:t>
      </w:r>
      <w:r w:rsidR="00DE7510" w:rsidRPr="00925B92">
        <w:rPr>
          <w:color w:val="0070C0"/>
          <w:u w:val="single"/>
        </w:rPr>
        <w:fldChar w:fldCharType="end"/>
      </w:r>
      <w:r w:rsidR="00DE7510">
        <w:t xml:space="preserve"> </w:t>
      </w:r>
      <w:r>
        <w:t xml:space="preserve">instance under Attributes_radiotherapy (see section </w:t>
      </w:r>
      <w:r w:rsidR="00DE7510" w:rsidRPr="00925B92">
        <w:rPr>
          <w:color w:val="0070C0"/>
          <w:u w:val="single"/>
        </w:rPr>
        <w:fldChar w:fldCharType="begin"/>
      </w:r>
      <w:r w:rsidR="00DE7510" w:rsidRPr="00925B92">
        <w:rPr>
          <w:color w:val="0070C0"/>
          <w:u w:val="single"/>
        </w:rPr>
        <w:instrText xml:space="preserve"> REF _Ref21599451 \r \h </w:instrText>
      </w:r>
      <w:r w:rsidR="00DE7510" w:rsidRPr="00925B92">
        <w:rPr>
          <w:color w:val="0070C0"/>
          <w:u w:val="single"/>
        </w:rPr>
      </w:r>
      <w:r w:rsidR="00DE7510" w:rsidRPr="00925B92">
        <w:rPr>
          <w:color w:val="0070C0"/>
          <w:u w:val="single"/>
        </w:rPr>
        <w:fldChar w:fldCharType="separate"/>
      </w:r>
      <w:r w:rsidR="00DE7510" w:rsidRPr="00925B92">
        <w:rPr>
          <w:color w:val="0070C0"/>
          <w:u w:val="single"/>
        </w:rPr>
        <w:t>5.2</w:t>
      </w:r>
      <w:r w:rsidR="00DE7510" w:rsidRPr="00925B92">
        <w:rPr>
          <w:color w:val="0070C0"/>
          <w:u w:val="single"/>
        </w:rPr>
        <w:fldChar w:fldCharType="end"/>
      </w:r>
      <w:r>
        <w:t xml:space="preserve">) and link to </w:t>
      </w:r>
      <w:r w:rsidR="00F62D8B">
        <w:t>Delivered_</w:t>
      </w:r>
      <w:r>
        <w:t>RT_Total_Dose.</w:t>
      </w:r>
      <w:r w:rsidRPr="00AB0A01">
        <w:t xml:space="preserve"> </w:t>
      </w:r>
      <w:r>
        <w:t>For individual phases (</w:t>
      </w:r>
      <w:r w:rsidR="00925B92">
        <w:t xml:space="preserve">see section </w:t>
      </w:r>
      <w:r w:rsidR="00925B92" w:rsidRPr="00925B92">
        <w:rPr>
          <w:color w:val="0070C0"/>
          <w:u w:val="single"/>
        </w:rPr>
        <w:fldChar w:fldCharType="begin"/>
      </w:r>
      <w:r w:rsidR="00925B92" w:rsidRPr="00925B92">
        <w:rPr>
          <w:color w:val="0070C0"/>
          <w:u w:val="single"/>
        </w:rPr>
        <w:instrText xml:space="preserve"> REF _Ref21600707 \w \h </w:instrText>
      </w:r>
      <w:r w:rsidR="00925B92" w:rsidRPr="00925B92">
        <w:rPr>
          <w:color w:val="0070C0"/>
          <w:u w:val="single"/>
        </w:rPr>
      </w:r>
      <w:r w:rsidR="00925B92" w:rsidRPr="00925B92">
        <w:rPr>
          <w:color w:val="0070C0"/>
          <w:u w:val="single"/>
        </w:rPr>
        <w:fldChar w:fldCharType="separate"/>
      </w:r>
      <w:r w:rsidR="00925B92" w:rsidRPr="00925B92">
        <w:rPr>
          <w:color w:val="0070C0"/>
          <w:u w:val="single"/>
        </w:rPr>
        <w:t>3</w:t>
      </w:r>
      <w:r w:rsidR="00925B92" w:rsidRPr="00925B92">
        <w:rPr>
          <w:color w:val="0070C0"/>
          <w:u w:val="single"/>
        </w:rPr>
        <w:fldChar w:fldCharType="end"/>
      </w:r>
      <w:r w:rsidR="00925B92">
        <w:t xml:space="preserve"> and </w:t>
      </w:r>
      <w:r w:rsidR="00925B92" w:rsidRPr="00925B92">
        <w:rPr>
          <w:color w:val="0070C0"/>
          <w:u w:val="single"/>
        </w:rPr>
        <w:fldChar w:fldCharType="begin"/>
      </w:r>
      <w:r w:rsidR="00925B92" w:rsidRPr="00925B92">
        <w:rPr>
          <w:color w:val="0070C0"/>
          <w:u w:val="single"/>
        </w:rPr>
        <w:instrText xml:space="preserve"> REF _Ref21600671 \w \h </w:instrText>
      </w:r>
      <w:r w:rsidR="00925B92" w:rsidRPr="00925B92">
        <w:rPr>
          <w:color w:val="0070C0"/>
          <w:u w:val="single"/>
        </w:rPr>
      </w:r>
      <w:r w:rsidR="00925B92" w:rsidRPr="00925B92">
        <w:rPr>
          <w:color w:val="0070C0"/>
          <w:u w:val="single"/>
        </w:rPr>
        <w:fldChar w:fldCharType="separate"/>
      </w:r>
      <w:r w:rsidR="00925B92" w:rsidRPr="00925B92">
        <w:rPr>
          <w:color w:val="0070C0"/>
          <w:u w:val="single"/>
        </w:rPr>
        <w:t>4.13</w:t>
      </w:r>
      <w:r w:rsidR="00925B92" w:rsidRPr="00925B92">
        <w:rPr>
          <w:color w:val="0070C0"/>
          <w:u w:val="single"/>
        </w:rPr>
        <w:fldChar w:fldCharType="end"/>
      </w:r>
      <w:r>
        <w:t>), annotate only if the total dose refers to the dose delivered to the treatment site during that phase. For a total course (</w:t>
      </w:r>
      <w:r w:rsidR="00925B92">
        <w:t>see section</w:t>
      </w:r>
      <w:r w:rsidR="00925B92" w:rsidRPr="00DE7510">
        <w:rPr>
          <w:color w:val="365F91" w:themeColor="accent1" w:themeShade="BF"/>
        </w:rPr>
        <w:t xml:space="preserve"> </w:t>
      </w:r>
      <w:r w:rsidR="00925B92" w:rsidRPr="00925B92">
        <w:rPr>
          <w:color w:val="0070C0"/>
          <w:u w:val="single"/>
        </w:rPr>
        <w:fldChar w:fldCharType="begin"/>
      </w:r>
      <w:r w:rsidR="00925B92" w:rsidRPr="00925B92">
        <w:rPr>
          <w:color w:val="0070C0"/>
          <w:u w:val="single"/>
        </w:rPr>
        <w:instrText xml:space="preserve"> REF _Ref21600707 \w \h </w:instrText>
      </w:r>
      <w:r w:rsidR="00925B92" w:rsidRPr="00925B92">
        <w:rPr>
          <w:color w:val="0070C0"/>
          <w:u w:val="single"/>
        </w:rPr>
      </w:r>
      <w:r w:rsidR="00925B92" w:rsidRPr="00925B92">
        <w:rPr>
          <w:color w:val="0070C0"/>
          <w:u w:val="single"/>
        </w:rPr>
        <w:fldChar w:fldCharType="separate"/>
      </w:r>
      <w:r w:rsidR="00925B92" w:rsidRPr="00925B92">
        <w:rPr>
          <w:color w:val="0070C0"/>
          <w:u w:val="single"/>
        </w:rPr>
        <w:t>3</w:t>
      </w:r>
      <w:r w:rsidR="00925B92" w:rsidRPr="00925B92">
        <w:rPr>
          <w:color w:val="0070C0"/>
          <w:u w:val="single"/>
        </w:rPr>
        <w:fldChar w:fldCharType="end"/>
      </w:r>
      <w:r w:rsidR="00925B92" w:rsidRPr="00925B92">
        <w:t xml:space="preserve"> and </w:t>
      </w:r>
      <w:r w:rsidR="00925B92" w:rsidRPr="00925B92">
        <w:rPr>
          <w:color w:val="0070C0"/>
          <w:u w:val="single"/>
        </w:rPr>
        <w:fldChar w:fldCharType="begin"/>
      </w:r>
      <w:r w:rsidR="00925B92" w:rsidRPr="00925B92">
        <w:rPr>
          <w:color w:val="0070C0"/>
          <w:u w:val="single"/>
        </w:rPr>
        <w:instrText xml:space="preserve"> REF _Ref21599425 \r \h </w:instrText>
      </w:r>
      <w:r w:rsidR="00925B92">
        <w:rPr>
          <w:color w:val="0070C0"/>
          <w:u w:val="single"/>
        </w:rPr>
        <w:instrText xml:space="preserve"> \* MERGEFORMAT </w:instrText>
      </w:r>
      <w:r w:rsidR="00925B92" w:rsidRPr="00925B92">
        <w:rPr>
          <w:color w:val="0070C0"/>
          <w:u w:val="single"/>
        </w:rPr>
      </w:r>
      <w:r w:rsidR="00925B92" w:rsidRPr="00925B92">
        <w:rPr>
          <w:color w:val="0070C0"/>
          <w:u w:val="single"/>
        </w:rPr>
        <w:fldChar w:fldCharType="separate"/>
      </w:r>
      <w:r w:rsidR="00925B92" w:rsidRPr="00925B92">
        <w:rPr>
          <w:color w:val="0070C0"/>
          <w:u w:val="single"/>
        </w:rPr>
        <w:t>4.15</w:t>
      </w:r>
      <w:r w:rsidR="00925B92" w:rsidRPr="00925B92">
        <w:rPr>
          <w:color w:val="0070C0"/>
          <w:u w:val="single"/>
        </w:rPr>
        <w:fldChar w:fldCharType="end"/>
      </w:r>
      <w:r>
        <w:t xml:space="preserve">), annotate only to total cumulative dose </w:t>
      </w:r>
      <w:r w:rsidR="00F62D8B">
        <w:t>delivered</w:t>
      </w:r>
      <w:r>
        <w:t xml:space="preserve"> during the total treatment, if stated. </w:t>
      </w:r>
      <w:proofErr w:type="gramStart"/>
      <w:r>
        <w:t>The below examples show the total RT dose for the radiotherapy instance being annotated.</w:t>
      </w:r>
      <w:proofErr w:type="gramEnd"/>
    </w:p>
    <w:p w14:paraId="5E6CC206" w14:textId="77777777" w:rsidR="00FA0758" w:rsidRDefault="00FA0758" w:rsidP="00FA0758">
      <w:pPr>
        <w:spacing w:after="14" w:line="240" w:lineRule="auto"/>
        <w:ind w:left="360"/>
      </w:pPr>
    </w:p>
    <w:p w14:paraId="0D5C39CC" w14:textId="77777777" w:rsidR="00FA0758" w:rsidRPr="00287D67" w:rsidRDefault="00FA0758" w:rsidP="00FA0758">
      <w:pPr>
        <w:spacing w:after="14" w:line="240" w:lineRule="auto"/>
        <w:ind w:left="720"/>
        <w:rPr>
          <w:i/>
        </w:rPr>
      </w:pPr>
      <w:r w:rsidRPr="00287D67">
        <w:rPr>
          <w:i/>
        </w:rPr>
        <w:t xml:space="preserve">Example 1: </w:t>
      </w:r>
    </w:p>
    <w:p w14:paraId="262203E1" w14:textId="77777777" w:rsidR="00FA0758" w:rsidRDefault="00FA0758" w:rsidP="00B732B5">
      <w:pPr>
        <w:spacing w:after="14" w:line="240" w:lineRule="auto"/>
        <w:ind w:left="720"/>
      </w:pPr>
      <w:r w:rsidRPr="00AB0A01">
        <w:t xml:space="preserve">“The patient received </w:t>
      </w:r>
      <w:r w:rsidRPr="00287D67">
        <w:rPr>
          <w:highlight w:val="yellow"/>
        </w:rPr>
        <w:t>18 Gy</w:t>
      </w:r>
      <w:r w:rsidRPr="00AB0A01">
        <w:t xml:space="preserve"> in 10 fractions.”</w:t>
      </w:r>
    </w:p>
    <w:p w14:paraId="518CA5EB" w14:textId="77777777" w:rsidR="00FA0758" w:rsidRPr="00AB0A01" w:rsidRDefault="00FA0758" w:rsidP="00FA0758">
      <w:pPr>
        <w:spacing w:after="14" w:line="240" w:lineRule="auto"/>
      </w:pPr>
    </w:p>
    <w:p w14:paraId="1BC5FA92" w14:textId="77777777" w:rsidR="00FA0758" w:rsidRPr="00287D67" w:rsidRDefault="00FA0758" w:rsidP="00FA0758">
      <w:pPr>
        <w:spacing w:after="14" w:line="240" w:lineRule="auto"/>
        <w:ind w:left="720"/>
        <w:rPr>
          <w:i/>
        </w:rPr>
      </w:pPr>
      <w:r w:rsidRPr="00287D67">
        <w:rPr>
          <w:i/>
        </w:rPr>
        <w:t xml:space="preserve">Example 2: </w:t>
      </w:r>
    </w:p>
    <w:p w14:paraId="152A707C" w14:textId="77777777" w:rsidR="00FA0758" w:rsidRDefault="00FA0758" w:rsidP="00B732B5">
      <w:pPr>
        <w:spacing w:after="14" w:line="240" w:lineRule="auto"/>
        <w:ind w:left="720"/>
      </w:pPr>
      <w:proofErr w:type="gramStart"/>
      <w:r w:rsidRPr="00AB0A01">
        <w:t xml:space="preserve">“2 Gy fractions x 25 fractions, for a total dose of </w:t>
      </w:r>
      <w:r w:rsidRPr="00287D67">
        <w:rPr>
          <w:highlight w:val="yellow"/>
        </w:rPr>
        <w:t>50 Gy</w:t>
      </w:r>
      <w:r w:rsidRPr="00AB0A01">
        <w:t>, to start within 4 hours after the first dose of chemotherapy.”</w:t>
      </w:r>
      <w:proofErr w:type="gramEnd"/>
    </w:p>
    <w:p w14:paraId="5B41008A" w14:textId="77777777" w:rsidR="00FA0758" w:rsidRPr="00AB0A01" w:rsidRDefault="00FA0758" w:rsidP="00FA0758">
      <w:pPr>
        <w:spacing w:after="14" w:line="240" w:lineRule="auto"/>
      </w:pPr>
    </w:p>
    <w:p w14:paraId="67BE8FC3" w14:textId="77777777" w:rsidR="00FA0758" w:rsidRPr="00287D67" w:rsidRDefault="00FA0758" w:rsidP="00FA0758">
      <w:pPr>
        <w:spacing w:after="14" w:line="240" w:lineRule="auto"/>
        <w:ind w:left="720"/>
        <w:rPr>
          <w:i/>
        </w:rPr>
      </w:pPr>
      <w:r w:rsidRPr="00287D67">
        <w:rPr>
          <w:i/>
        </w:rPr>
        <w:t xml:space="preserve">Example 3: </w:t>
      </w:r>
    </w:p>
    <w:p w14:paraId="6263E0CB" w14:textId="51EAA6A0" w:rsidR="00FA0758" w:rsidRPr="00AB0A01" w:rsidRDefault="00FA0758" w:rsidP="00B732B5">
      <w:pPr>
        <w:spacing w:after="14" w:line="240" w:lineRule="auto"/>
        <w:ind w:left="720"/>
      </w:pPr>
      <w:r w:rsidRPr="00AB0A01">
        <w:t xml:space="preserve">“3 Gy fractions twice per day, with the first fraction of each day given 1 to 2 hours after completion of chemotherapy and at least 4 hours between fractions, x 8 fractions, given on days 1, 3, 15, 17 (total induction dose: </w:t>
      </w:r>
      <w:r w:rsidRPr="00287D67">
        <w:rPr>
          <w:highlight w:val="yellow"/>
        </w:rPr>
        <w:t>24 Gy</w:t>
      </w:r>
      <w:r w:rsidRPr="00AB0A01">
        <w:t>), administered to the whole bladder, bladder tumor volume, and pelvic lymph nodes.”</w:t>
      </w:r>
    </w:p>
    <w:p w14:paraId="2CB3AFA1" w14:textId="77777777" w:rsidR="00FA0758" w:rsidRPr="00AB0A01" w:rsidRDefault="00FA0758" w:rsidP="00FA0758">
      <w:pPr>
        <w:spacing w:after="14" w:line="240" w:lineRule="auto"/>
      </w:pPr>
    </w:p>
    <w:p w14:paraId="0465774D" w14:textId="77777777" w:rsidR="00FA0758" w:rsidRPr="00A0439F" w:rsidRDefault="00FA0758" w:rsidP="00FA0758">
      <w:pPr>
        <w:spacing w:after="14" w:line="240" w:lineRule="auto"/>
        <w:ind w:left="720"/>
      </w:pPr>
      <w:r w:rsidRPr="00287D67">
        <w:rPr>
          <w:i/>
        </w:rPr>
        <w:t xml:space="preserve">Example 4: </w:t>
      </w:r>
      <w:r>
        <w:t>This is read as “60 Gy in 30 fractions” or “60 Gy divided by 30 fractions”, and so the total dose if 60 Gy. The dose per fraction would have to be inferred as 2 Gy per fraction (60/30 = 2).</w:t>
      </w:r>
    </w:p>
    <w:p w14:paraId="439E8736" w14:textId="77777777" w:rsidR="00FA0758" w:rsidRDefault="00FA0758" w:rsidP="00B732B5">
      <w:pPr>
        <w:spacing w:after="14" w:line="240" w:lineRule="auto"/>
        <w:ind w:left="720"/>
      </w:pPr>
      <w:r>
        <w:t>“</w:t>
      </w:r>
      <w:r w:rsidRPr="447D4016">
        <w:rPr>
          <w:highlight w:val="yellow"/>
        </w:rPr>
        <w:t>60 Gy</w:t>
      </w:r>
      <w:r>
        <w:t>/30 fractions”</w:t>
      </w:r>
    </w:p>
    <w:p w14:paraId="40D0A547" w14:textId="77777777" w:rsidR="00FA0758" w:rsidRPr="00AB0A01" w:rsidRDefault="00FA0758" w:rsidP="00FA0758">
      <w:pPr>
        <w:spacing w:after="14" w:line="240" w:lineRule="auto"/>
      </w:pPr>
    </w:p>
    <w:p w14:paraId="1F61680A" w14:textId="77777777" w:rsidR="00FA0758" w:rsidRPr="00A0439F" w:rsidRDefault="00FA0758" w:rsidP="00FA0758">
      <w:pPr>
        <w:spacing w:after="14" w:line="240" w:lineRule="auto"/>
        <w:ind w:left="720"/>
      </w:pPr>
      <w:r w:rsidRPr="00287D67">
        <w:rPr>
          <w:i/>
        </w:rPr>
        <w:lastRenderedPageBreak/>
        <w:t>Example 5:</w:t>
      </w:r>
      <w:r>
        <w:rPr>
          <w:i/>
        </w:rPr>
        <w:t xml:space="preserve"> </w:t>
      </w:r>
      <w:r>
        <w:t>A total of 60 Gy is delivered in fractions of 2 Gy. The number of fractions would have to be inferred as 30 fractions.</w:t>
      </w:r>
    </w:p>
    <w:p w14:paraId="76E119E7" w14:textId="77777777" w:rsidR="00FA0758" w:rsidRDefault="00FA0758" w:rsidP="00B732B5">
      <w:pPr>
        <w:spacing w:after="14" w:line="240" w:lineRule="auto"/>
        <w:ind w:left="720"/>
      </w:pPr>
      <w:r w:rsidRPr="00287D67">
        <w:rPr>
          <w:i/>
        </w:rPr>
        <w:t xml:space="preserve"> </w:t>
      </w:r>
      <w:r w:rsidRPr="00AB0A01">
        <w:t>“</w:t>
      </w:r>
      <w:r w:rsidRPr="00287D67">
        <w:rPr>
          <w:highlight w:val="yellow"/>
        </w:rPr>
        <w:t>60 Gy</w:t>
      </w:r>
      <w:r w:rsidRPr="00AB0A01">
        <w:t xml:space="preserve"> in 2 Gy per fraction”</w:t>
      </w:r>
    </w:p>
    <w:p w14:paraId="5709C31B" w14:textId="77777777" w:rsidR="00FA0758" w:rsidRPr="00AB0A01" w:rsidRDefault="00FA0758" w:rsidP="00FA0758">
      <w:pPr>
        <w:spacing w:after="14" w:line="240" w:lineRule="auto"/>
      </w:pPr>
    </w:p>
    <w:p w14:paraId="2C8EB8AE" w14:textId="77777777" w:rsidR="00FA0758" w:rsidRPr="00AB0A01" w:rsidRDefault="00FA0758" w:rsidP="00FA0758">
      <w:pPr>
        <w:spacing w:after="14" w:line="240" w:lineRule="auto"/>
        <w:ind w:left="720"/>
      </w:pPr>
      <w:r w:rsidRPr="00287D67">
        <w:rPr>
          <w:i/>
        </w:rPr>
        <w:t xml:space="preserve">Example 6: </w:t>
      </w:r>
      <w:r w:rsidRPr="001B6B2F">
        <w:t xml:space="preserve"> </w:t>
      </w:r>
      <w:r>
        <w:t>RT_Total_Dose is not annotated because the total dose is not given. This notation means that 10 fractions, each fraction of dose 3 Gy were given. The total dose would have to be inferred as 30 Gy (3 x 10 = 30 Gy).</w:t>
      </w:r>
    </w:p>
    <w:p w14:paraId="4A542F7E" w14:textId="3D65E40C" w:rsidR="00FA0758" w:rsidRPr="00AB0A01" w:rsidRDefault="00B732B5" w:rsidP="00B732B5">
      <w:pPr>
        <w:spacing w:after="14" w:line="240" w:lineRule="auto"/>
        <w:ind w:left="720"/>
      </w:pPr>
      <w:r>
        <w:t>“</w:t>
      </w:r>
      <w:r w:rsidR="00FA0758" w:rsidRPr="006F654F">
        <w:t>3 Gy x 10</w:t>
      </w:r>
      <w:r w:rsidR="00FA0758" w:rsidRPr="00AB0A01">
        <w:t xml:space="preserve"> fractions to the whole brain”</w:t>
      </w:r>
    </w:p>
    <w:p w14:paraId="1AAED14E" w14:textId="77777777" w:rsidR="00FA0758" w:rsidRPr="00AB0A01" w:rsidRDefault="00FA0758" w:rsidP="00FA0758">
      <w:pPr>
        <w:spacing w:after="14" w:line="240" w:lineRule="auto"/>
      </w:pPr>
    </w:p>
    <w:p w14:paraId="3FA07095" w14:textId="77777777" w:rsidR="00FA0758" w:rsidRPr="00287D67" w:rsidRDefault="00FA0758" w:rsidP="00FA0758">
      <w:pPr>
        <w:spacing w:after="14" w:line="240" w:lineRule="auto"/>
        <w:ind w:left="720"/>
        <w:rPr>
          <w:i/>
        </w:rPr>
      </w:pPr>
      <w:r w:rsidRPr="00287D67">
        <w:rPr>
          <w:i/>
        </w:rPr>
        <w:t xml:space="preserve">Example 7: </w:t>
      </w:r>
    </w:p>
    <w:p w14:paraId="26DE55E6" w14:textId="5A71C714" w:rsidR="00FA0758" w:rsidRPr="00AB0A01" w:rsidRDefault="00FA0758" w:rsidP="00B732B5">
      <w:pPr>
        <w:spacing w:after="14" w:line="240" w:lineRule="auto"/>
        <w:ind w:left="720"/>
      </w:pPr>
      <w:r w:rsidRPr="00AB0A01">
        <w:t>“</w:t>
      </w:r>
      <w:r w:rsidRPr="00287D67">
        <w:rPr>
          <w:highlight w:val="yellow"/>
        </w:rPr>
        <w:t>30 Gy</w:t>
      </w:r>
      <w:r w:rsidRPr="00AB0A01">
        <w:t xml:space="preserve"> to point A given in 5 fractions, starting week 4 of XRT”</w:t>
      </w:r>
    </w:p>
    <w:p w14:paraId="3A922E0C" w14:textId="77777777" w:rsidR="00FA0758" w:rsidRPr="00AB0A01" w:rsidRDefault="00FA0758" w:rsidP="00FA0758">
      <w:pPr>
        <w:spacing w:after="14" w:line="240" w:lineRule="auto"/>
      </w:pPr>
    </w:p>
    <w:p w14:paraId="14FD65DE" w14:textId="77777777" w:rsidR="00FA0758" w:rsidRPr="00A0439F" w:rsidRDefault="00FA0758" w:rsidP="00FA0758">
      <w:pPr>
        <w:spacing w:after="14" w:line="240" w:lineRule="auto"/>
        <w:ind w:left="720"/>
      </w:pPr>
      <w:r w:rsidRPr="00287D67">
        <w:rPr>
          <w:i/>
        </w:rPr>
        <w:t xml:space="preserve">Example 8: </w:t>
      </w:r>
      <w:r>
        <w:t>RT_Total_Dose is not annotated because the total dose is not given. It would have to be inferred from the dose per fraction (3 Gy) and the number of fractions (8 fractions).</w:t>
      </w:r>
    </w:p>
    <w:p w14:paraId="74D17B26" w14:textId="59EF242E" w:rsidR="00FA0758" w:rsidRDefault="00FA0758" w:rsidP="00B732B5">
      <w:pPr>
        <w:spacing w:after="14" w:line="240" w:lineRule="auto"/>
        <w:ind w:left="720"/>
      </w:pPr>
      <w:r w:rsidRPr="00A0439F">
        <w:t>“3 Gy</w:t>
      </w:r>
      <w:r w:rsidRPr="00AB0A01">
        <w:t xml:space="preserve"> fractions twice per day, with the first fraction of each day given 1 to 2 hours after completion of chemotherapy and at least 4 hours between fractions</w:t>
      </w:r>
      <w:r w:rsidRPr="00A0439F">
        <w:t>, x 8</w:t>
      </w:r>
      <w:r w:rsidRPr="00AB0A01">
        <w:t xml:space="preserve"> fractions, given on days 1, 3, 15, 17, administered to the whole bladder, bladder tumor volume, and pelvic lymph nodes.”</w:t>
      </w:r>
    </w:p>
    <w:p w14:paraId="236E4D3A" w14:textId="77777777" w:rsidR="00FA0758" w:rsidRDefault="00FA0758" w:rsidP="00FA0758">
      <w:pPr>
        <w:spacing w:after="14" w:line="240" w:lineRule="auto"/>
      </w:pPr>
    </w:p>
    <w:p w14:paraId="59957D9D" w14:textId="77777777" w:rsidR="00FA0758" w:rsidRDefault="00FA0758" w:rsidP="00FA0758">
      <w:pPr>
        <w:spacing w:after="14" w:line="240" w:lineRule="auto"/>
        <w:ind w:left="720"/>
      </w:pPr>
      <w:r w:rsidRPr="00287D67">
        <w:rPr>
          <w:i/>
        </w:rPr>
        <w:t>Example 9:</w:t>
      </w:r>
    </w:p>
    <w:p w14:paraId="29763BA6" w14:textId="65AB3EF6" w:rsidR="00FA0758" w:rsidRDefault="00FA0758" w:rsidP="00B732B5">
      <w:pPr>
        <w:spacing w:after="14" w:line="240" w:lineRule="auto"/>
        <w:ind w:left="720"/>
      </w:pPr>
      <w:r>
        <w:t>“</w:t>
      </w:r>
      <w:r w:rsidRPr="00287D67">
        <w:rPr>
          <w:highlight w:val="yellow"/>
        </w:rPr>
        <w:t>40 Gy</w:t>
      </w:r>
      <w:r w:rsidRPr="00287D67">
        <w:t xml:space="preserve"> in daily fractions of 1.80 to 2.00 Gy</w:t>
      </w:r>
      <w:r w:rsidR="003B2075">
        <w:t>”</w:t>
      </w:r>
    </w:p>
    <w:p w14:paraId="759B5854" w14:textId="77777777" w:rsidR="003B2075" w:rsidRPr="00AB0A01" w:rsidRDefault="003B2075" w:rsidP="003B2075">
      <w:pPr>
        <w:spacing w:after="14" w:line="240" w:lineRule="auto"/>
        <w:ind w:left="1440"/>
      </w:pPr>
    </w:p>
    <w:p w14:paraId="37DB0CE6" w14:textId="77777777" w:rsidR="00FA0758" w:rsidRDefault="00FA0758" w:rsidP="00FA0758">
      <w:pPr>
        <w:spacing w:after="14" w:line="240" w:lineRule="auto"/>
        <w:ind w:left="720"/>
        <w:rPr>
          <w:i/>
        </w:rPr>
      </w:pPr>
      <w:r w:rsidRPr="00287D67">
        <w:rPr>
          <w:i/>
        </w:rPr>
        <w:t xml:space="preserve">Example 10: </w:t>
      </w:r>
    </w:p>
    <w:p w14:paraId="698A92DE" w14:textId="77777777" w:rsidR="00FA0758" w:rsidRDefault="00FA0758" w:rsidP="00FA0758">
      <w:pPr>
        <w:spacing w:after="14" w:line="240" w:lineRule="auto"/>
        <w:ind w:left="720"/>
        <w:rPr>
          <w:i/>
        </w:rPr>
      </w:pPr>
    </w:p>
    <w:p w14:paraId="04313B26" w14:textId="77777777" w:rsidR="00FA0758" w:rsidRDefault="00FA0758" w:rsidP="00FA0758">
      <w:pPr>
        <w:spacing w:after="14" w:line="240" w:lineRule="auto"/>
        <w:ind w:left="1440"/>
      </w:pPr>
      <w:r>
        <w:t>Document:</w:t>
      </w:r>
    </w:p>
    <w:p w14:paraId="6FB6D4E1" w14:textId="77777777" w:rsidR="00FA0758" w:rsidRDefault="00FA0758" w:rsidP="00FA0758">
      <w:pPr>
        <w:spacing w:after="14" w:line="240" w:lineRule="auto"/>
        <w:ind w:left="1440"/>
      </w:pPr>
      <w:r w:rsidRPr="001B6B2F">
        <w:t>“Radiation therapy summary: 172 cGy (rads) fractions x 25 fractions, given over 5 weeks for a total dose of 4300 cGy (4300 rads), then coned-down boost of 172 cGy (rads) fractions x 10 fractions, given over 2 weeks for a dose of 1720 cGy (rads), and a total cumulative dose of 6020 cGy (rads)”</w:t>
      </w:r>
    </w:p>
    <w:p w14:paraId="54119ECB" w14:textId="77777777" w:rsidR="00FA0758" w:rsidRDefault="00FA0758" w:rsidP="00FA0758">
      <w:pPr>
        <w:spacing w:after="14" w:line="240" w:lineRule="auto"/>
        <w:ind w:left="720"/>
      </w:pPr>
    </w:p>
    <w:p w14:paraId="4305B088" w14:textId="77777777" w:rsidR="00FA0758" w:rsidRDefault="00FA0758" w:rsidP="00FA0758">
      <w:pPr>
        <w:spacing w:after="14" w:line="240" w:lineRule="auto"/>
        <w:ind w:left="1440"/>
      </w:pPr>
      <w:proofErr w:type="gramStart"/>
      <w:r>
        <w:rPr>
          <w:i/>
        </w:rPr>
        <w:t>Example 10a.</w:t>
      </w:r>
      <w:proofErr w:type="gramEnd"/>
      <w:r>
        <w:rPr>
          <w:i/>
        </w:rPr>
        <w:t xml:space="preserve"> </w:t>
      </w:r>
      <w:r w:rsidRPr="00AB0A01">
        <w:t xml:space="preserve">This example shows the </w:t>
      </w:r>
      <w:r>
        <w:t>RT_Total_Dose</w:t>
      </w:r>
      <w:r w:rsidRPr="00AB0A01">
        <w:t xml:space="preserve"> if annotating the first radiotherapy </w:t>
      </w:r>
      <w:r w:rsidRPr="001B6B2F">
        <w:t>i</w:t>
      </w:r>
      <w:r>
        <w:t>nstance. Note that “(4300 rads)” is not included in the span because it is redundant and secondary to “4300 cGy”.</w:t>
      </w:r>
    </w:p>
    <w:p w14:paraId="4C5222A1" w14:textId="77777777" w:rsidR="00FA0758" w:rsidRDefault="00FA0758" w:rsidP="00FA0758">
      <w:pPr>
        <w:spacing w:after="14" w:line="240" w:lineRule="auto"/>
        <w:ind w:left="2160"/>
      </w:pPr>
      <w:r w:rsidRPr="001B6B2F">
        <w:t xml:space="preserve">“Radiation therapy summary: 172 cGy (rads) fractions x 25 fractions, given over 5 weeks for a total dose of </w:t>
      </w:r>
      <w:r w:rsidRPr="001B6B2F">
        <w:rPr>
          <w:highlight w:val="yellow"/>
        </w:rPr>
        <w:t>4300 cGy</w:t>
      </w:r>
      <w:r w:rsidRPr="001B6B2F">
        <w:t xml:space="preserve"> (4300 rads), then coned-down boost of 172 cGy (rads) fractions x 10 fractions, given over 2 weeks for a dose of 1720 cGy (rads), and a total cumulative dose of 6020 cGy (rads)”</w:t>
      </w:r>
    </w:p>
    <w:p w14:paraId="0607506F" w14:textId="77777777" w:rsidR="00FA0758" w:rsidRDefault="00FA0758" w:rsidP="00FA0758">
      <w:pPr>
        <w:spacing w:after="14" w:line="240" w:lineRule="auto"/>
        <w:ind w:left="1440"/>
      </w:pPr>
    </w:p>
    <w:p w14:paraId="61A572E9" w14:textId="77777777" w:rsidR="00FA0758" w:rsidRDefault="00FA0758" w:rsidP="00FA0758">
      <w:pPr>
        <w:spacing w:after="14" w:line="240" w:lineRule="auto"/>
        <w:ind w:left="1440"/>
      </w:pPr>
      <w:proofErr w:type="gramStart"/>
      <w:r>
        <w:rPr>
          <w:i/>
        </w:rPr>
        <w:t>Example 10b.</w:t>
      </w:r>
      <w:proofErr w:type="gramEnd"/>
      <w:r>
        <w:rPr>
          <w:i/>
        </w:rPr>
        <w:t xml:space="preserve"> </w:t>
      </w:r>
      <w:r w:rsidRPr="00AB0A01">
        <w:t xml:space="preserve">This example shows the </w:t>
      </w:r>
      <w:r>
        <w:t>RT_Total_Dose</w:t>
      </w:r>
      <w:r w:rsidRPr="00AB0A01">
        <w:t xml:space="preserve"> if annotating the </w:t>
      </w:r>
      <w:r>
        <w:t>second (boost)</w:t>
      </w:r>
      <w:r w:rsidRPr="00AB0A01">
        <w:t xml:space="preserve"> radiotherapy </w:t>
      </w:r>
      <w:r w:rsidRPr="001B6B2F">
        <w:t>i</w:t>
      </w:r>
      <w:r>
        <w:t>nstance. Note that “(1720 rads)” is not included in the span because it is redundant and secondary to “1720 cGy”.</w:t>
      </w:r>
    </w:p>
    <w:p w14:paraId="23364484" w14:textId="77777777" w:rsidR="00FA0758" w:rsidRDefault="00FA0758" w:rsidP="00FA0758">
      <w:pPr>
        <w:spacing w:after="14" w:line="240" w:lineRule="auto"/>
        <w:ind w:left="2160"/>
      </w:pPr>
      <w:r w:rsidRPr="001B6B2F">
        <w:t xml:space="preserve">“Radiation therapy summary: 172 cGy (rads) fractions x 25 fractions, given over 5 weeks for a total dose of 4300 cGy (4300 rads), then coned-down boost of 172 cGy (rads) fractions x 10 fractions, given over 2 weeks for a dose of </w:t>
      </w:r>
      <w:r w:rsidRPr="001B6B2F">
        <w:rPr>
          <w:highlight w:val="yellow"/>
        </w:rPr>
        <w:t>1720 cGy</w:t>
      </w:r>
      <w:r w:rsidRPr="001B6B2F">
        <w:t xml:space="preserve"> (rads), and a total cumulative dose of 6020 cGy (rads)”</w:t>
      </w:r>
    </w:p>
    <w:p w14:paraId="73EF36B2" w14:textId="77777777" w:rsidR="00FA0758" w:rsidRDefault="00FA0758" w:rsidP="00FA0758">
      <w:pPr>
        <w:spacing w:after="14" w:line="240" w:lineRule="auto"/>
        <w:ind w:left="1440"/>
      </w:pPr>
    </w:p>
    <w:p w14:paraId="3B123417" w14:textId="77777777" w:rsidR="00FA0758" w:rsidRPr="001B6B2F" w:rsidRDefault="00FA0758" w:rsidP="00FA0758">
      <w:pPr>
        <w:spacing w:after="14" w:line="240" w:lineRule="auto"/>
        <w:ind w:left="1440"/>
      </w:pPr>
      <w:proofErr w:type="gramStart"/>
      <w:r>
        <w:rPr>
          <w:i/>
        </w:rPr>
        <w:t>Example 10c.</w:t>
      </w:r>
      <w:proofErr w:type="gramEnd"/>
      <w:r>
        <w:rPr>
          <w:i/>
        </w:rPr>
        <w:t xml:space="preserve"> </w:t>
      </w:r>
      <w:r w:rsidRPr="00AB0A01">
        <w:t xml:space="preserve">This example shows the </w:t>
      </w:r>
      <w:r>
        <w:t>RT_Total_Dose</w:t>
      </w:r>
      <w:r w:rsidRPr="00AB0A01">
        <w:t xml:space="preserve"> if annotating the </w:t>
      </w:r>
      <w:r>
        <w:t>third (cumulative)</w:t>
      </w:r>
      <w:r w:rsidRPr="00AB0A01">
        <w:t xml:space="preserve"> radiotherapy </w:t>
      </w:r>
      <w:r w:rsidRPr="001B6B2F">
        <w:t>i</w:t>
      </w:r>
      <w:r>
        <w:t>nstance. Note that “(6020 rads)” is not included in the span because it is redundant and secondary to “6020 cGy”.</w:t>
      </w:r>
    </w:p>
    <w:p w14:paraId="0EE35730" w14:textId="42948023" w:rsidR="00DF3938" w:rsidRDefault="00FA0758" w:rsidP="00DF3938">
      <w:pPr>
        <w:spacing w:after="14" w:line="240" w:lineRule="auto"/>
        <w:ind w:left="2160"/>
      </w:pPr>
      <w:r w:rsidRPr="001B6B2F">
        <w:t xml:space="preserve">“Radiation therapy summary: 172 cGy (rads) fractions x 25 fractions, given over 5 weeks for a total dose of 4300 cGy (4300 rads), then coned-down boost of 172 cGy (rads) fractions x 10 fractions, given over 2 weeks for a dose of 1720 cGy (rads), and a total cumulative dose of </w:t>
      </w:r>
      <w:r w:rsidRPr="001B6B2F">
        <w:rPr>
          <w:highlight w:val="yellow"/>
        </w:rPr>
        <w:t>6020 cGy</w:t>
      </w:r>
      <w:r w:rsidRPr="001B6B2F">
        <w:t xml:space="preserve"> (rads)”</w:t>
      </w:r>
    </w:p>
    <w:p w14:paraId="5604A54A" w14:textId="16C57BC8" w:rsidR="00DF3938" w:rsidRDefault="00DF3938" w:rsidP="00DF3938">
      <w:pPr>
        <w:spacing w:after="14" w:line="240" w:lineRule="auto"/>
      </w:pPr>
    </w:p>
    <w:p w14:paraId="312A68D8" w14:textId="1DDA7FD9" w:rsidR="00DF3938" w:rsidRPr="00DF3938" w:rsidRDefault="00DF3938" w:rsidP="00DF3938">
      <w:pPr>
        <w:spacing w:after="14" w:line="240" w:lineRule="auto"/>
        <w:ind w:left="720"/>
      </w:pPr>
      <w:proofErr w:type="gramStart"/>
      <w:r>
        <w:rPr>
          <w:i/>
        </w:rPr>
        <w:t>Example 11.</w:t>
      </w:r>
      <w:proofErr w:type="gramEnd"/>
      <w:r>
        <w:rPr>
          <w:i/>
        </w:rPr>
        <w:t xml:space="preserve"> </w:t>
      </w:r>
      <w:r w:rsidR="00FD5AD5">
        <w:t xml:space="preserve">Total body irradiation treatments are sometimes presented this way. Since a single dose of 2 Gy was given on one day (“day 0” refers to a date in relation to stem cell transplant), 2 Gy is both the total dose and the dose per fraction. </w:t>
      </w:r>
    </w:p>
    <w:p w14:paraId="50B51F5C" w14:textId="65CDF236" w:rsidR="00DF3938" w:rsidRDefault="00DF3938" w:rsidP="00B732B5">
      <w:pPr>
        <w:spacing w:after="14" w:line="240" w:lineRule="auto"/>
        <w:ind w:left="720"/>
      </w:pPr>
      <w:proofErr w:type="gramStart"/>
      <w:r>
        <w:t>“</w:t>
      </w:r>
      <w:r w:rsidRPr="00DF3938">
        <w:rPr>
          <w:highlight w:val="yellow"/>
        </w:rPr>
        <w:t>2 Gy</w:t>
      </w:r>
      <w:r>
        <w:t xml:space="preserve"> at a rate of 0.07 Gy/min on day 0.”</w:t>
      </w:r>
      <w:proofErr w:type="gramEnd"/>
    </w:p>
    <w:p w14:paraId="3DA65EE7" w14:textId="77777777" w:rsidR="00B732B5" w:rsidRDefault="00B732B5" w:rsidP="00DF3938">
      <w:pPr>
        <w:spacing w:after="14" w:line="240" w:lineRule="auto"/>
        <w:ind w:left="1440"/>
      </w:pPr>
    </w:p>
    <w:p w14:paraId="3293A207" w14:textId="23DEBBAA" w:rsidR="00B732B5" w:rsidRPr="00B732B5" w:rsidRDefault="00B732B5" w:rsidP="00B732B5">
      <w:pPr>
        <w:spacing w:after="14" w:line="240" w:lineRule="auto"/>
        <w:ind w:left="720"/>
      </w:pPr>
      <w:proofErr w:type="gramStart"/>
      <w:r>
        <w:rPr>
          <w:i/>
        </w:rPr>
        <w:t>Example 12.</w:t>
      </w:r>
      <w:proofErr w:type="gramEnd"/>
      <w:r>
        <w:rPr>
          <w:i/>
        </w:rPr>
        <w:t xml:space="preserve"> </w:t>
      </w:r>
      <w:r>
        <w:t>In this example, the total treatment was given in two</w:t>
      </w:r>
      <w:r w:rsidR="00016616">
        <w:t xml:space="preserve"> phases</w:t>
      </w:r>
      <w:r>
        <w:t xml:space="preserve">, but with an overlapping timeline because it is a </w:t>
      </w:r>
      <w:r>
        <w:rPr>
          <w:i/>
        </w:rPr>
        <w:t>simultaneous</w:t>
      </w:r>
      <w:r>
        <w:t xml:space="preserve"> boost (AKA dose-painted boost), which means that a higher dose per fraction is given to a smaller area, while a larger area is given a lower dose per fraction. Here, the pancreas received 50.4 Gy in </w:t>
      </w:r>
      <w:r w:rsidR="00983E8D">
        <w:t xml:space="preserve">28 fractions (1.8 Gy per fraction), while areas within the pancreas at highest risk of tumor recurrence (“high-risk-regions), received 59.4 Gy in 28 fractions (2.12 Gy per fraction) </w:t>
      </w:r>
      <w:r w:rsidR="00983E8D" w:rsidRPr="00983E8D">
        <w:rPr>
          <w:i/>
        </w:rPr>
        <w:t>at the same time</w:t>
      </w:r>
      <w:r w:rsidR="00983E8D">
        <w:t>. In this example, the dose per fraction is not explicitly stated.</w:t>
      </w:r>
    </w:p>
    <w:p w14:paraId="33D8A5F4" w14:textId="77777777" w:rsidR="00B732B5" w:rsidRDefault="00B732B5" w:rsidP="00B732B5">
      <w:pPr>
        <w:spacing w:after="14" w:line="240" w:lineRule="auto"/>
        <w:ind w:left="720"/>
      </w:pPr>
    </w:p>
    <w:p w14:paraId="19636047" w14:textId="14714715" w:rsidR="00B732B5" w:rsidRPr="00B732B5" w:rsidRDefault="00B732B5" w:rsidP="00B732B5">
      <w:pPr>
        <w:spacing w:after="14" w:line="240" w:lineRule="auto"/>
        <w:ind w:left="1440"/>
      </w:pPr>
      <w:r>
        <w:t>Document:</w:t>
      </w:r>
    </w:p>
    <w:p w14:paraId="08EA769B" w14:textId="3BC5FB6B" w:rsidR="00B732B5" w:rsidRDefault="00B732B5" w:rsidP="00B732B5">
      <w:pPr>
        <w:spacing w:after="14" w:line="240" w:lineRule="auto"/>
        <w:ind w:left="1440"/>
      </w:pPr>
      <w:r>
        <w:t>“The patient received 50.4 Gy in 28 fractions to the pancreas, with a simultaneous integrated boost to 59.4 in 28 fractions to the high-risk regions from 12/1/2019-1/9/2020.”</w:t>
      </w:r>
    </w:p>
    <w:p w14:paraId="57B0B3F6" w14:textId="77777777" w:rsidR="00B732B5" w:rsidRDefault="00B732B5" w:rsidP="00B732B5">
      <w:pPr>
        <w:spacing w:after="14" w:line="240" w:lineRule="auto"/>
        <w:ind w:left="1440"/>
      </w:pPr>
    </w:p>
    <w:p w14:paraId="30F4D104" w14:textId="42D3ECFC" w:rsidR="00B732B5" w:rsidRDefault="00B732B5" w:rsidP="00B732B5">
      <w:pPr>
        <w:spacing w:after="14" w:line="240" w:lineRule="auto"/>
        <w:ind w:left="1440"/>
      </w:pPr>
      <w:proofErr w:type="gramStart"/>
      <w:r>
        <w:rPr>
          <w:i/>
        </w:rPr>
        <w:t>Example 12a</w:t>
      </w:r>
      <w:r>
        <w:t>.</w:t>
      </w:r>
      <w:proofErr w:type="gramEnd"/>
      <w:r>
        <w:t xml:space="preserve"> </w:t>
      </w:r>
      <w:r w:rsidR="00983E8D">
        <w:t xml:space="preserve">This is the RT_Total_Dose annotation for the first </w:t>
      </w:r>
      <w:r w:rsidR="00016616">
        <w:t>phase</w:t>
      </w:r>
      <w:r w:rsidR="00983E8D">
        <w:t xml:space="preserve"> (to the pancreas):</w:t>
      </w:r>
    </w:p>
    <w:p w14:paraId="6B8DBF68" w14:textId="77777777" w:rsidR="00983E8D" w:rsidRDefault="00983E8D" w:rsidP="00983E8D">
      <w:pPr>
        <w:spacing w:after="14" w:line="240" w:lineRule="auto"/>
        <w:ind w:left="1440"/>
      </w:pPr>
      <w:r>
        <w:t xml:space="preserve">“The patient received </w:t>
      </w:r>
      <w:r w:rsidRPr="00983E8D">
        <w:rPr>
          <w:highlight w:val="yellow"/>
        </w:rPr>
        <w:t>50.4 Gy</w:t>
      </w:r>
      <w:r>
        <w:t xml:space="preserve"> in 28 fractions to the pancreas, with a simultaneous integrated boost to 59.4 in 28 fractions to the high-risk regions from 12/1/2019-1/9/2020.”</w:t>
      </w:r>
    </w:p>
    <w:p w14:paraId="73C9C915" w14:textId="77777777" w:rsidR="00983E8D" w:rsidRDefault="00983E8D" w:rsidP="00B732B5">
      <w:pPr>
        <w:spacing w:after="14" w:line="240" w:lineRule="auto"/>
        <w:ind w:left="1440"/>
      </w:pPr>
    </w:p>
    <w:p w14:paraId="64F28CB2" w14:textId="2A3C9191" w:rsidR="00983E8D" w:rsidRDefault="00983E8D" w:rsidP="00B732B5">
      <w:pPr>
        <w:spacing w:after="14" w:line="240" w:lineRule="auto"/>
        <w:ind w:left="1440"/>
      </w:pPr>
      <w:proofErr w:type="gramStart"/>
      <w:r>
        <w:t>Example 12b.</w:t>
      </w:r>
      <w:proofErr w:type="gramEnd"/>
      <w:r>
        <w:t xml:space="preserve"> This is the RT_Total_Dose annotation for the </w:t>
      </w:r>
      <w:r w:rsidR="00016616">
        <w:t>second phase</w:t>
      </w:r>
      <w:r>
        <w:t xml:space="preserve"> (to the high risk regions):</w:t>
      </w:r>
    </w:p>
    <w:p w14:paraId="2BA180D3" w14:textId="49A39D33" w:rsidR="00DF3938" w:rsidRDefault="00983E8D" w:rsidP="00983E8D">
      <w:pPr>
        <w:spacing w:after="14" w:line="240" w:lineRule="auto"/>
        <w:ind w:left="1440"/>
      </w:pPr>
      <w:r>
        <w:t xml:space="preserve">“The patient received </w:t>
      </w:r>
      <w:r w:rsidRPr="00983E8D">
        <w:t>50.4 Gy</w:t>
      </w:r>
      <w:r>
        <w:t xml:space="preserve"> in 28 fractions to the pancreas, with a simultaneous integrated boost to </w:t>
      </w:r>
      <w:commentRangeStart w:id="19"/>
      <w:commentRangeStart w:id="20"/>
      <w:r w:rsidRPr="00983E8D">
        <w:rPr>
          <w:highlight w:val="yellow"/>
        </w:rPr>
        <w:t>59</w:t>
      </w:r>
      <w:commentRangeEnd w:id="19"/>
      <w:r w:rsidR="00811F04">
        <w:rPr>
          <w:rStyle w:val="CommentReference"/>
        </w:rPr>
        <w:commentReference w:id="19"/>
      </w:r>
      <w:commentRangeEnd w:id="20"/>
      <w:r w:rsidR="00B73C05">
        <w:rPr>
          <w:rStyle w:val="CommentReference"/>
        </w:rPr>
        <w:commentReference w:id="20"/>
      </w:r>
      <w:r w:rsidRPr="00983E8D">
        <w:rPr>
          <w:highlight w:val="yellow"/>
        </w:rPr>
        <w:t>.4 Gy</w:t>
      </w:r>
      <w:r>
        <w:t xml:space="preserve"> in 28 fractions to the high-risk regions from 12/1/2019-1/9/2020.”</w:t>
      </w:r>
    </w:p>
    <w:p w14:paraId="6C160DE2" w14:textId="77777777" w:rsidR="00997AE7" w:rsidRDefault="00997AE7" w:rsidP="00997AE7">
      <w:pPr>
        <w:spacing w:after="14" w:line="240" w:lineRule="auto"/>
      </w:pPr>
    </w:p>
    <w:p w14:paraId="4347F332" w14:textId="7A893DC6" w:rsidR="00997AE7" w:rsidRDefault="67697C8E" w:rsidP="00997AE7">
      <w:pPr>
        <w:spacing w:after="14" w:line="240" w:lineRule="auto"/>
        <w:ind w:firstLine="720"/>
      </w:pPr>
      <w:r w:rsidRPr="67697C8E">
        <w:rPr>
          <w:i/>
          <w:iCs/>
        </w:rPr>
        <w:t>Example 13:</w:t>
      </w:r>
    </w:p>
    <w:p w14:paraId="3A499EEE" w14:textId="77777777" w:rsidR="00997AE7" w:rsidRPr="00AB0A01" w:rsidRDefault="00997AE7" w:rsidP="00997AE7">
      <w:pPr>
        <w:spacing w:after="14" w:line="240" w:lineRule="auto"/>
        <w:ind w:firstLine="720"/>
      </w:pPr>
      <w:r w:rsidRPr="00AB0A01">
        <w:t>“TREATMENT SITE:  Right breast</w:t>
      </w:r>
    </w:p>
    <w:p w14:paraId="3562DB2A" w14:textId="77777777" w:rsidR="00997AE7" w:rsidRPr="00AB0A01" w:rsidRDefault="00997AE7" w:rsidP="00997AE7">
      <w:pPr>
        <w:spacing w:after="14" w:line="240" w:lineRule="auto"/>
        <w:ind w:firstLine="720"/>
      </w:pPr>
      <w:r w:rsidRPr="00AB0A01">
        <w:t>ENERGY MODALITY:  6 and 10 MV photons</w:t>
      </w:r>
    </w:p>
    <w:p w14:paraId="2C7EB7C5" w14:textId="77777777" w:rsidR="00997AE7" w:rsidRPr="00AB0A01" w:rsidRDefault="00997AE7" w:rsidP="00997AE7">
      <w:pPr>
        <w:spacing w:after="14" w:line="240" w:lineRule="auto"/>
        <w:ind w:firstLine="720"/>
      </w:pPr>
      <w:r w:rsidRPr="00AB0A01">
        <w:t>TECHNIQUE:  Tangents/IMRT</w:t>
      </w:r>
    </w:p>
    <w:p w14:paraId="145CCE6B" w14:textId="77777777" w:rsidR="00997AE7" w:rsidRDefault="00997AE7" w:rsidP="00997AE7">
      <w:pPr>
        <w:spacing w:after="14" w:line="240" w:lineRule="auto"/>
        <w:ind w:firstLine="720"/>
      </w:pPr>
      <w:r>
        <w:t xml:space="preserve">PLANNED </w:t>
      </w:r>
      <w:r w:rsidRPr="00AB0A01">
        <w:t xml:space="preserve">MINIMUM TUMOR DOSE:  </w:t>
      </w:r>
      <w:r w:rsidRPr="00997AE7">
        <w:t>50 Gy</w:t>
      </w:r>
    </w:p>
    <w:p w14:paraId="4767AE25" w14:textId="77777777" w:rsidR="00997AE7" w:rsidRPr="00AB0A01" w:rsidRDefault="00997AE7" w:rsidP="00997AE7">
      <w:pPr>
        <w:spacing w:after="14" w:line="240" w:lineRule="auto"/>
        <w:ind w:firstLine="720"/>
      </w:pPr>
      <w:r>
        <w:t xml:space="preserve">DELIVERED MINIMUM TUMOR DOSE: </w:t>
      </w:r>
      <w:r w:rsidRPr="00997AE7">
        <w:rPr>
          <w:highlight w:val="yellow"/>
        </w:rPr>
        <w:t>48 Gy</w:t>
      </w:r>
    </w:p>
    <w:p w14:paraId="6F90A205" w14:textId="77777777" w:rsidR="00997AE7" w:rsidRPr="00AB0A01" w:rsidRDefault="00997AE7" w:rsidP="00997AE7">
      <w:pPr>
        <w:spacing w:after="14" w:line="240" w:lineRule="auto"/>
        <w:ind w:firstLine="720"/>
      </w:pPr>
      <w:r w:rsidRPr="00AB0A01">
        <w:t xml:space="preserve"> FROM:  7/23/12</w:t>
      </w:r>
    </w:p>
    <w:p w14:paraId="1AA49F31" w14:textId="77777777" w:rsidR="00997AE7" w:rsidRPr="00AB0A01" w:rsidRDefault="00997AE7" w:rsidP="00997AE7">
      <w:pPr>
        <w:spacing w:after="14" w:line="240" w:lineRule="auto"/>
        <w:ind w:firstLine="720"/>
      </w:pPr>
      <w:r w:rsidRPr="00AB0A01">
        <w:lastRenderedPageBreak/>
        <w:t xml:space="preserve">TO:  </w:t>
      </w:r>
      <w:r w:rsidRPr="00F62D8B">
        <w:t>8/2</w:t>
      </w:r>
      <w:r>
        <w:t>3</w:t>
      </w:r>
      <w:r w:rsidRPr="00F62D8B">
        <w:t>/12</w:t>
      </w:r>
    </w:p>
    <w:p w14:paraId="387BDA91" w14:textId="77777777" w:rsidR="00997AE7" w:rsidRDefault="00997AE7" w:rsidP="00997AE7">
      <w:pPr>
        <w:spacing w:after="14" w:line="240" w:lineRule="auto"/>
        <w:ind w:firstLine="720"/>
      </w:pPr>
      <w:r>
        <w:t>PLANNED FRACTION NUMBER:  25</w:t>
      </w:r>
    </w:p>
    <w:p w14:paraId="027CB642" w14:textId="77777777" w:rsidR="00997AE7" w:rsidRPr="00AB0A01" w:rsidRDefault="00997AE7" w:rsidP="00997AE7">
      <w:pPr>
        <w:spacing w:after="14" w:line="240" w:lineRule="auto"/>
        <w:ind w:firstLine="720"/>
      </w:pPr>
      <w:r>
        <w:t>DELIVERED FRACTION NUMBER: 24</w:t>
      </w:r>
    </w:p>
    <w:p w14:paraId="251F77E9" w14:textId="1F281C3F" w:rsidR="00997AE7" w:rsidRDefault="67697C8E" w:rsidP="00997AE7">
      <w:pPr>
        <w:spacing w:after="14" w:line="240" w:lineRule="auto"/>
        <w:ind w:firstLine="720"/>
      </w:pPr>
      <w:r>
        <w:t>ELAPSED DAYS:  31”</w:t>
      </w:r>
    </w:p>
    <w:p w14:paraId="634BAE30" w14:textId="0E13A526" w:rsidR="67697C8E" w:rsidRDefault="67697C8E" w:rsidP="67697C8E">
      <w:pPr>
        <w:spacing w:after="14" w:line="240" w:lineRule="auto"/>
        <w:ind w:firstLine="720"/>
      </w:pPr>
    </w:p>
    <w:p w14:paraId="7C016BDE" w14:textId="274310DF" w:rsidR="67697C8E" w:rsidRDefault="67697C8E" w:rsidP="67697C8E">
      <w:pPr>
        <w:spacing w:after="14" w:line="240" w:lineRule="auto"/>
        <w:ind w:left="720"/>
      </w:pPr>
      <w:r w:rsidRPr="67697C8E">
        <w:rPr>
          <w:i/>
          <w:iCs/>
        </w:rPr>
        <w:t>Example 14:</w:t>
      </w:r>
      <w:r w:rsidRPr="67697C8E">
        <w:t xml:space="preserve"> When dose is described as a fraction, e.g. X Gy/Y Gy, it means that X Gy were delivers of a planned Y Gy. Here, the yellow shows the Delivered_RT_Total_Dose, and the blue shows the Planned_RT_Total_Dose.</w:t>
      </w:r>
    </w:p>
    <w:p w14:paraId="303EBCEE" w14:textId="06715352" w:rsidR="67697C8E" w:rsidRDefault="67697C8E" w:rsidP="67697C8E">
      <w:pPr>
        <w:spacing w:after="14" w:line="240" w:lineRule="auto"/>
        <w:ind w:left="720"/>
      </w:pPr>
      <w:r w:rsidRPr="67697C8E">
        <w:t xml:space="preserve">“He received </w:t>
      </w:r>
      <w:r w:rsidRPr="67697C8E">
        <w:rPr>
          <w:highlight w:val="yellow"/>
        </w:rPr>
        <w:t>20 Gy</w:t>
      </w:r>
      <w:r w:rsidRPr="67697C8E">
        <w:t>/</w:t>
      </w:r>
      <w:r w:rsidRPr="67697C8E">
        <w:rPr>
          <w:highlight w:val="cyan"/>
        </w:rPr>
        <w:t>30 Gy</w:t>
      </w:r>
      <w:r w:rsidRPr="67697C8E">
        <w:t xml:space="preserve"> to the right femur”</w:t>
      </w:r>
    </w:p>
    <w:p w14:paraId="4D43C729" w14:textId="266E5BE9" w:rsidR="67697C8E" w:rsidRDefault="67697C8E" w:rsidP="67697C8E">
      <w:pPr>
        <w:spacing w:after="14" w:line="240" w:lineRule="auto"/>
      </w:pPr>
    </w:p>
    <w:p w14:paraId="1ADD37AA" w14:textId="45871577" w:rsidR="00F62D8B" w:rsidRDefault="00F62D8B" w:rsidP="00997AE7">
      <w:pPr>
        <w:spacing w:after="14" w:line="240" w:lineRule="auto"/>
      </w:pPr>
    </w:p>
    <w:p w14:paraId="756F500A" w14:textId="77777777" w:rsidR="00FA0758" w:rsidRDefault="00FA0758" w:rsidP="00FA0758">
      <w:pPr>
        <w:spacing w:after="14" w:line="240" w:lineRule="auto"/>
      </w:pPr>
    </w:p>
    <w:p w14:paraId="7A48895C" w14:textId="3B182DDB" w:rsidR="00FC4932" w:rsidRDefault="00FC4932" w:rsidP="00DA025A">
      <w:pPr>
        <w:pStyle w:val="ListParagraph"/>
        <w:numPr>
          <w:ilvl w:val="1"/>
          <w:numId w:val="19"/>
        </w:numPr>
        <w:spacing w:after="14" w:line="240" w:lineRule="auto"/>
        <w:rPr>
          <w:rStyle w:val="Heading2Char"/>
        </w:rPr>
      </w:pPr>
      <w:bookmarkStart w:id="21" w:name="_Toc22033471"/>
      <w:r>
        <w:rPr>
          <w:rStyle w:val="Heading2Char"/>
        </w:rPr>
        <w:t>RT_Dose_Per_Fx</w:t>
      </w:r>
      <w:bookmarkEnd w:id="21"/>
    </w:p>
    <w:p w14:paraId="480FFEF6" w14:textId="064180C5" w:rsidR="00FC4932" w:rsidRPr="00AE2EC3" w:rsidRDefault="00FC4932" w:rsidP="00FC4932">
      <w:pPr>
        <w:spacing w:after="0" w:line="240" w:lineRule="auto"/>
        <w:rPr>
          <w:rStyle w:val="Heading2Char"/>
          <w:rFonts w:eastAsiaTheme="minorHAnsi" w:cstheme="minorBidi"/>
        </w:rPr>
      </w:pPr>
      <w:r w:rsidRPr="00FC4932">
        <w:t xml:space="preserve">RT_Dose_Per_Fx is the radiation dose per fraction of </w:t>
      </w:r>
      <w:r w:rsidR="00DC478F">
        <w:t>radiation. Common ranges are 1.2</w:t>
      </w:r>
      <w:r w:rsidRPr="00FC4932">
        <w:t xml:space="preserve">-3 Gy (150-300 cGy) for conventional radiotherapy, and up to </w:t>
      </w:r>
      <w:r w:rsidR="00CF3D75">
        <w:t>34</w:t>
      </w:r>
      <w:r w:rsidRPr="00FC4932">
        <w:t xml:space="preserve"> Gy (</w:t>
      </w:r>
      <w:r w:rsidR="00CF3D75">
        <w:t>3400</w:t>
      </w:r>
      <w:r w:rsidR="00CF3D75" w:rsidRPr="00FC4932">
        <w:t xml:space="preserve"> </w:t>
      </w:r>
      <w:r w:rsidRPr="00FC4932">
        <w:t xml:space="preserve">cGy) for radiosurgery. Create an </w:t>
      </w:r>
      <w:r w:rsidR="00DE7510" w:rsidRPr="00925B92">
        <w:rPr>
          <w:color w:val="0070C0"/>
          <w:u w:val="single"/>
        </w:rPr>
        <w:fldChar w:fldCharType="begin"/>
      </w:r>
      <w:r w:rsidR="00DE7510" w:rsidRPr="00925B92">
        <w:rPr>
          <w:color w:val="0070C0"/>
          <w:u w:val="single"/>
        </w:rPr>
        <w:instrText xml:space="preserve"> REF _Ref21599521 \h </w:instrText>
      </w:r>
      <w:r w:rsidR="00925B92">
        <w:rPr>
          <w:color w:val="0070C0"/>
          <w:u w:val="single"/>
        </w:rPr>
        <w:instrText xml:space="preserve"> \* MERGEFORMAT </w:instrText>
      </w:r>
      <w:r w:rsidR="00DE7510" w:rsidRPr="00925B92">
        <w:rPr>
          <w:color w:val="0070C0"/>
          <w:u w:val="single"/>
        </w:rPr>
      </w:r>
      <w:r w:rsidR="00DE7510" w:rsidRPr="00925B92">
        <w:rPr>
          <w:color w:val="0070C0"/>
          <w:u w:val="single"/>
        </w:rPr>
        <w:fldChar w:fldCharType="separate"/>
      </w:r>
      <w:r w:rsidR="00DE7510" w:rsidRPr="00925B92">
        <w:rPr>
          <w:rStyle w:val="Heading2Char"/>
          <w:color w:val="0070C0"/>
          <w:u w:val="single"/>
        </w:rPr>
        <w:t>RT_Dosage</w:t>
      </w:r>
      <w:r w:rsidR="00DE7510" w:rsidRPr="00925B92">
        <w:rPr>
          <w:color w:val="0070C0"/>
          <w:u w:val="single"/>
        </w:rPr>
        <w:fldChar w:fldCharType="end"/>
      </w:r>
      <w:r w:rsidR="00DE7510">
        <w:t xml:space="preserve"> </w:t>
      </w:r>
      <w:r w:rsidRPr="00FC4932">
        <w:t xml:space="preserve">instance under Attributes_radiotherapy (see </w:t>
      </w:r>
      <w:r w:rsidR="003026C5">
        <w:t>sec</w:t>
      </w:r>
      <w:r w:rsidRPr="00FC4932">
        <w:t>tion 5</w:t>
      </w:r>
      <w:r w:rsidR="003026C5">
        <w:t>.2</w:t>
      </w:r>
      <w:r w:rsidRPr="00FC4932">
        <w:t>) and link to RT_Dose_Per_Fx</w:t>
      </w:r>
      <w:r>
        <w:t>.</w:t>
      </w:r>
      <w:r w:rsidR="0084076F">
        <w:t xml:space="preserve"> </w:t>
      </w:r>
      <w:r w:rsidR="00016616">
        <w:t>For individual phases</w:t>
      </w:r>
      <w:r w:rsidR="0084076F">
        <w:t xml:space="preserve"> (see section</w:t>
      </w:r>
      <w:r w:rsidR="00925B92">
        <w:t xml:space="preserve"> </w:t>
      </w:r>
      <w:r w:rsidR="00925B92" w:rsidRPr="00925B92">
        <w:rPr>
          <w:color w:val="0070C0"/>
          <w:u w:val="single"/>
        </w:rPr>
        <w:fldChar w:fldCharType="begin"/>
      </w:r>
      <w:r w:rsidR="00925B92" w:rsidRPr="00925B92">
        <w:rPr>
          <w:color w:val="0070C0"/>
          <w:u w:val="single"/>
        </w:rPr>
        <w:instrText xml:space="preserve"> REF _Ref21600707 \w \h </w:instrText>
      </w:r>
      <w:r w:rsidR="00925B92" w:rsidRPr="00925B92">
        <w:rPr>
          <w:color w:val="0070C0"/>
          <w:u w:val="single"/>
        </w:rPr>
      </w:r>
      <w:r w:rsidR="00925B92" w:rsidRPr="00925B92">
        <w:rPr>
          <w:color w:val="0070C0"/>
          <w:u w:val="single"/>
        </w:rPr>
        <w:fldChar w:fldCharType="separate"/>
      </w:r>
      <w:r w:rsidR="00925B92" w:rsidRPr="00925B92">
        <w:rPr>
          <w:color w:val="0070C0"/>
          <w:u w:val="single"/>
        </w:rPr>
        <w:t>3</w:t>
      </w:r>
      <w:r w:rsidR="00925B92" w:rsidRPr="00925B92">
        <w:rPr>
          <w:color w:val="0070C0"/>
          <w:u w:val="single"/>
        </w:rPr>
        <w:fldChar w:fldCharType="end"/>
      </w:r>
      <w:r w:rsidR="00925B92" w:rsidRPr="00925B92">
        <w:rPr>
          <w:color w:val="000000" w:themeColor="text1"/>
        </w:rPr>
        <w:t xml:space="preserve"> and</w:t>
      </w:r>
      <w:r w:rsidR="00DE7510" w:rsidRPr="00925B92">
        <w:rPr>
          <w:color w:val="000000" w:themeColor="text1"/>
        </w:rPr>
        <w:t xml:space="preserve"> </w:t>
      </w:r>
      <w:r w:rsidR="00DE7510" w:rsidRPr="00925B92">
        <w:rPr>
          <w:color w:val="0070C0"/>
          <w:u w:val="single"/>
        </w:rPr>
        <w:fldChar w:fldCharType="begin"/>
      </w:r>
      <w:r w:rsidR="00DE7510" w:rsidRPr="00925B92">
        <w:rPr>
          <w:color w:val="0070C0"/>
          <w:u w:val="single"/>
        </w:rPr>
        <w:instrText xml:space="preserve"> REF _Ref21599625 \r \h </w:instrText>
      </w:r>
      <w:r w:rsidR="00DE7510" w:rsidRPr="00925B92">
        <w:rPr>
          <w:color w:val="0070C0"/>
          <w:u w:val="single"/>
        </w:rPr>
      </w:r>
      <w:r w:rsidR="00DE7510" w:rsidRPr="00925B92">
        <w:rPr>
          <w:color w:val="0070C0"/>
          <w:u w:val="single"/>
        </w:rPr>
        <w:fldChar w:fldCharType="separate"/>
      </w:r>
      <w:r w:rsidR="00DE7510" w:rsidRPr="00925B92">
        <w:rPr>
          <w:color w:val="0070C0"/>
          <w:u w:val="single"/>
        </w:rPr>
        <w:t>4.13</w:t>
      </w:r>
      <w:r w:rsidR="00DE7510" w:rsidRPr="00925B92">
        <w:rPr>
          <w:color w:val="0070C0"/>
          <w:u w:val="single"/>
        </w:rPr>
        <w:fldChar w:fldCharType="end"/>
      </w:r>
      <w:r w:rsidR="0084076F">
        <w:t xml:space="preserve">), annotate only if the total dose refers to the dose delivered to the treatment site during that </w:t>
      </w:r>
      <w:r w:rsidR="00016616">
        <w:t>phase</w:t>
      </w:r>
      <w:r w:rsidR="0084076F">
        <w:t xml:space="preserve">. For a total course (see section </w:t>
      </w:r>
      <w:r w:rsidR="00925B92" w:rsidRPr="00925B92">
        <w:rPr>
          <w:color w:val="0070C0"/>
          <w:u w:val="single"/>
        </w:rPr>
        <w:fldChar w:fldCharType="begin"/>
      </w:r>
      <w:r w:rsidR="00925B92" w:rsidRPr="00925B92">
        <w:rPr>
          <w:color w:val="0070C0"/>
          <w:u w:val="single"/>
        </w:rPr>
        <w:instrText xml:space="preserve"> REF _Ref21600707 \w \h </w:instrText>
      </w:r>
      <w:r w:rsidR="00925B92" w:rsidRPr="00925B92">
        <w:rPr>
          <w:color w:val="0070C0"/>
          <w:u w:val="single"/>
        </w:rPr>
      </w:r>
      <w:r w:rsidR="00925B92" w:rsidRPr="00925B92">
        <w:rPr>
          <w:color w:val="0070C0"/>
          <w:u w:val="single"/>
        </w:rPr>
        <w:fldChar w:fldCharType="separate"/>
      </w:r>
      <w:r w:rsidR="00925B92" w:rsidRPr="00925B92">
        <w:rPr>
          <w:color w:val="0070C0"/>
          <w:u w:val="single"/>
        </w:rPr>
        <w:t>3</w:t>
      </w:r>
      <w:r w:rsidR="00925B92" w:rsidRPr="00925B92">
        <w:rPr>
          <w:color w:val="0070C0"/>
          <w:u w:val="single"/>
        </w:rPr>
        <w:fldChar w:fldCharType="end"/>
      </w:r>
      <w:r w:rsidR="00925B92" w:rsidRPr="00925B92">
        <w:rPr>
          <w:color w:val="000000" w:themeColor="text1"/>
        </w:rPr>
        <w:t xml:space="preserve"> and </w:t>
      </w:r>
      <w:r w:rsidR="00DE7510" w:rsidRPr="00925B92">
        <w:rPr>
          <w:color w:val="0070C0"/>
          <w:u w:val="single"/>
        </w:rPr>
        <w:fldChar w:fldCharType="begin"/>
      </w:r>
      <w:r w:rsidR="00DE7510" w:rsidRPr="00925B92">
        <w:rPr>
          <w:color w:val="0070C0"/>
          <w:u w:val="single"/>
        </w:rPr>
        <w:instrText xml:space="preserve"> REF _Ref21599588 \r \h </w:instrText>
      </w:r>
      <w:r w:rsidR="00DE7510" w:rsidRPr="00925B92">
        <w:rPr>
          <w:color w:val="0070C0"/>
          <w:u w:val="single"/>
        </w:rPr>
      </w:r>
      <w:r w:rsidR="00DE7510" w:rsidRPr="00925B92">
        <w:rPr>
          <w:color w:val="0070C0"/>
          <w:u w:val="single"/>
        </w:rPr>
        <w:fldChar w:fldCharType="separate"/>
      </w:r>
      <w:r w:rsidR="00DE7510" w:rsidRPr="00925B92">
        <w:rPr>
          <w:color w:val="0070C0"/>
          <w:u w:val="single"/>
        </w:rPr>
        <w:t>4.15</w:t>
      </w:r>
      <w:r w:rsidR="00DE7510" w:rsidRPr="00925B92">
        <w:rPr>
          <w:color w:val="0070C0"/>
          <w:u w:val="single"/>
        </w:rPr>
        <w:fldChar w:fldCharType="end"/>
      </w:r>
      <w:r w:rsidR="0084076F">
        <w:t xml:space="preserve">), annotate only to total cumulative dose given during the total treatment, if stated. </w:t>
      </w:r>
      <w:r w:rsidRPr="00AB0A01">
        <w:t xml:space="preserve"> </w:t>
      </w:r>
      <w:proofErr w:type="gramStart"/>
      <w:r>
        <w:t xml:space="preserve">The below examples show the RT dose per fraction for the radiotherapy instance being </w:t>
      </w:r>
      <w:commentRangeStart w:id="22"/>
      <w:r>
        <w:t>annotated</w:t>
      </w:r>
      <w:commentRangeEnd w:id="22"/>
      <w:r w:rsidR="008B59DE">
        <w:rPr>
          <w:rStyle w:val="CommentReference"/>
        </w:rPr>
        <w:commentReference w:id="22"/>
      </w:r>
      <w:r>
        <w:t>.</w:t>
      </w:r>
      <w:proofErr w:type="gramEnd"/>
    </w:p>
    <w:p w14:paraId="28B4EED2" w14:textId="77777777" w:rsidR="00FC4932" w:rsidRDefault="00FC4932" w:rsidP="00FC4932">
      <w:pPr>
        <w:spacing w:after="0" w:line="240" w:lineRule="auto"/>
        <w:rPr>
          <w:i/>
        </w:rPr>
      </w:pPr>
    </w:p>
    <w:p w14:paraId="403AC4C2" w14:textId="77777777" w:rsidR="00FC4932" w:rsidRPr="006F654F" w:rsidRDefault="00FC4932" w:rsidP="00997AE7">
      <w:pPr>
        <w:spacing w:after="0" w:line="240" w:lineRule="auto"/>
        <w:ind w:left="720"/>
      </w:pPr>
      <w:r w:rsidRPr="00287D67">
        <w:rPr>
          <w:i/>
        </w:rPr>
        <w:t xml:space="preserve">Example 1: </w:t>
      </w:r>
      <w:r>
        <w:t>No RT_Dose_Per_Fx because not explicitly stated.</w:t>
      </w:r>
    </w:p>
    <w:p w14:paraId="299B117B" w14:textId="77777777" w:rsidR="00FC4932" w:rsidRDefault="00FC4932" w:rsidP="00997AE7">
      <w:pPr>
        <w:spacing w:after="0" w:line="240" w:lineRule="auto"/>
        <w:ind w:left="720"/>
      </w:pPr>
      <w:r w:rsidRPr="00AB0A01">
        <w:t xml:space="preserve">“The patient </w:t>
      </w:r>
      <w:r w:rsidRPr="006F654F">
        <w:t>received 18 Gy</w:t>
      </w:r>
      <w:r w:rsidRPr="00AB0A01">
        <w:t xml:space="preserve"> in 10 fractions.”</w:t>
      </w:r>
    </w:p>
    <w:p w14:paraId="3CFA6EB4" w14:textId="77777777" w:rsidR="00FC4932" w:rsidRPr="00AB0A01" w:rsidRDefault="00FC4932" w:rsidP="00997AE7">
      <w:pPr>
        <w:spacing w:after="0" w:line="240" w:lineRule="auto"/>
        <w:ind w:left="720"/>
      </w:pPr>
    </w:p>
    <w:p w14:paraId="6E75D31E" w14:textId="77777777" w:rsidR="00FC4932" w:rsidRPr="00287D67" w:rsidRDefault="00FC4932" w:rsidP="00997AE7">
      <w:pPr>
        <w:spacing w:after="0" w:line="240" w:lineRule="auto"/>
        <w:ind w:left="720"/>
        <w:rPr>
          <w:i/>
        </w:rPr>
      </w:pPr>
      <w:r w:rsidRPr="00287D67">
        <w:rPr>
          <w:i/>
        </w:rPr>
        <w:t xml:space="preserve">Example 2: </w:t>
      </w:r>
    </w:p>
    <w:p w14:paraId="39311D09" w14:textId="77777777" w:rsidR="00FC4932" w:rsidRDefault="00FC4932" w:rsidP="00997AE7">
      <w:pPr>
        <w:spacing w:after="0" w:line="240" w:lineRule="auto"/>
        <w:ind w:left="720"/>
      </w:pPr>
      <w:proofErr w:type="gramStart"/>
      <w:r w:rsidRPr="00AB0A01">
        <w:t>“</w:t>
      </w:r>
      <w:r w:rsidRPr="006F654F">
        <w:rPr>
          <w:highlight w:val="yellow"/>
        </w:rPr>
        <w:t>2 Gy</w:t>
      </w:r>
      <w:r w:rsidRPr="00AB0A01">
        <w:t xml:space="preserve"> fractions x 25 fractions, for a total dose of </w:t>
      </w:r>
      <w:r w:rsidRPr="006F654F">
        <w:t>50 Gy</w:t>
      </w:r>
      <w:r w:rsidRPr="00AB0A01">
        <w:t>, to start within 4 hours after the first dose of chemotherapy.”</w:t>
      </w:r>
      <w:proofErr w:type="gramEnd"/>
    </w:p>
    <w:p w14:paraId="2C33B4C4" w14:textId="77777777" w:rsidR="00FC4932" w:rsidRPr="00AB0A01" w:rsidRDefault="00FC4932" w:rsidP="00997AE7">
      <w:pPr>
        <w:spacing w:after="0" w:line="240" w:lineRule="auto"/>
        <w:ind w:left="720"/>
      </w:pPr>
    </w:p>
    <w:p w14:paraId="56AA9C84" w14:textId="77777777" w:rsidR="00FC4932" w:rsidRPr="00287D67" w:rsidRDefault="00FC4932" w:rsidP="00997AE7">
      <w:pPr>
        <w:spacing w:after="0" w:line="240" w:lineRule="auto"/>
        <w:ind w:left="720"/>
        <w:rPr>
          <w:i/>
        </w:rPr>
      </w:pPr>
      <w:r w:rsidRPr="00287D67">
        <w:rPr>
          <w:i/>
        </w:rPr>
        <w:t xml:space="preserve">Example 3: </w:t>
      </w:r>
    </w:p>
    <w:p w14:paraId="6A436192" w14:textId="77777777" w:rsidR="00FC4932" w:rsidRDefault="00FC4932" w:rsidP="00997AE7">
      <w:pPr>
        <w:spacing w:after="0" w:line="240" w:lineRule="auto"/>
        <w:ind w:left="720"/>
      </w:pPr>
      <w:r w:rsidRPr="00AB0A01">
        <w:t>“</w:t>
      </w:r>
      <w:r w:rsidRPr="006F654F">
        <w:rPr>
          <w:highlight w:val="yellow"/>
        </w:rPr>
        <w:t>3 Gy</w:t>
      </w:r>
      <w:r w:rsidRPr="00AB0A01">
        <w:t xml:space="preserve"> fractions twice per day, with the first fraction of each day given 1 to 2 hours after completion of chemotherapy and at least 4 hours between fractions, x 8 fractions, given on days 1, 3, 15, 17 (total induction dose: </w:t>
      </w:r>
      <w:r w:rsidRPr="006F654F">
        <w:t>24 Gy</w:t>
      </w:r>
      <w:r w:rsidRPr="00AB0A01">
        <w:t>), administered to the whole bladder, bladder tumor volume, and pelvic lymph nodes.”</w:t>
      </w:r>
    </w:p>
    <w:p w14:paraId="36031447" w14:textId="77777777" w:rsidR="00FC4932" w:rsidRPr="00AB0A01" w:rsidRDefault="00FC4932" w:rsidP="00997AE7">
      <w:pPr>
        <w:spacing w:after="0" w:line="240" w:lineRule="auto"/>
        <w:ind w:left="720"/>
      </w:pPr>
    </w:p>
    <w:p w14:paraId="2F2DB366" w14:textId="77777777" w:rsidR="00FC4932" w:rsidRPr="00A0439F" w:rsidRDefault="00FC4932" w:rsidP="00997AE7">
      <w:pPr>
        <w:spacing w:after="0" w:line="240" w:lineRule="auto"/>
        <w:ind w:left="720"/>
      </w:pPr>
      <w:r w:rsidRPr="00287D67">
        <w:rPr>
          <w:i/>
        </w:rPr>
        <w:t xml:space="preserve">Example 4: </w:t>
      </w:r>
      <w:r>
        <w:t>No RT_Dose_Per_Fx because not explicitly stated. The dose per fraction would have to be inferred as 2 Gy per fraction (60/30 = 2).</w:t>
      </w:r>
    </w:p>
    <w:p w14:paraId="07480E19" w14:textId="77777777" w:rsidR="00FC4932" w:rsidRDefault="00FC4932" w:rsidP="00997AE7">
      <w:pPr>
        <w:spacing w:after="0" w:line="240" w:lineRule="auto"/>
        <w:ind w:left="720"/>
      </w:pPr>
      <w:r w:rsidRPr="006F654F">
        <w:t>“60 Gy/30</w:t>
      </w:r>
      <w:r>
        <w:t xml:space="preserve"> fractions”</w:t>
      </w:r>
    </w:p>
    <w:p w14:paraId="725197D7" w14:textId="77777777" w:rsidR="00FC4932" w:rsidRPr="00AB0A01" w:rsidRDefault="00FC4932" w:rsidP="00997AE7">
      <w:pPr>
        <w:spacing w:after="0" w:line="240" w:lineRule="auto"/>
        <w:ind w:left="720"/>
      </w:pPr>
    </w:p>
    <w:p w14:paraId="3F3B0D3D" w14:textId="77777777" w:rsidR="00FC4932" w:rsidRPr="00A0439F" w:rsidRDefault="00FC4932" w:rsidP="00997AE7">
      <w:pPr>
        <w:spacing w:after="0" w:line="240" w:lineRule="auto"/>
        <w:ind w:left="720"/>
      </w:pPr>
      <w:r w:rsidRPr="00287D67">
        <w:rPr>
          <w:i/>
        </w:rPr>
        <w:t>Example 5:</w:t>
      </w:r>
      <w:r>
        <w:rPr>
          <w:i/>
        </w:rPr>
        <w:t xml:space="preserve"> </w:t>
      </w:r>
      <w:r>
        <w:t>This means that a total of 60 Gy is delivered in fractions of 2 Gy. The number of fractions would have to be inferred as 30 fractions.</w:t>
      </w:r>
    </w:p>
    <w:p w14:paraId="5777B9D8" w14:textId="77777777" w:rsidR="00FC4932" w:rsidRDefault="00FC4932" w:rsidP="00997AE7">
      <w:pPr>
        <w:spacing w:after="0" w:line="240" w:lineRule="auto"/>
        <w:ind w:left="720"/>
      </w:pPr>
      <w:r w:rsidRPr="00287D67">
        <w:rPr>
          <w:i/>
        </w:rPr>
        <w:t xml:space="preserve"> </w:t>
      </w:r>
      <w:r w:rsidRPr="00AB0A01">
        <w:t>“</w:t>
      </w:r>
      <w:r w:rsidRPr="006F654F">
        <w:t>60 Gy</w:t>
      </w:r>
      <w:r w:rsidRPr="00AB0A01">
        <w:t xml:space="preserve"> in </w:t>
      </w:r>
      <w:r w:rsidRPr="006F654F">
        <w:rPr>
          <w:highlight w:val="yellow"/>
        </w:rPr>
        <w:t>2 Gy</w:t>
      </w:r>
      <w:r w:rsidRPr="00AB0A01">
        <w:t xml:space="preserve"> per fraction”</w:t>
      </w:r>
    </w:p>
    <w:p w14:paraId="272187C2" w14:textId="77777777" w:rsidR="00FC4932" w:rsidRPr="00AB0A01" w:rsidRDefault="00FC4932" w:rsidP="00997AE7">
      <w:pPr>
        <w:spacing w:after="0" w:line="240" w:lineRule="auto"/>
        <w:ind w:left="720"/>
      </w:pPr>
    </w:p>
    <w:p w14:paraId="4C61F3B8" w14:textId="77777777" w:rsidR="00FC4932" w:rsidRPr="00AB0A01" w:rsidRDefault="00FC4932" w:rsidP="00997AE7">
      <w:pPr>
        <w:spacing w:after="0" w:line="240" w:lineRule="auto"/>
        <w:ind w:left="720"/>
      </w:pPr>
      <w:r w:rsidRPr="00287D67">
        <w:rPr>
          <w:i/>
        </w:rPr>
        <w:t xml:space="preserve">Example 6: </w:t>
      </w:r>
      <w:r w:rsidRPr="001B6B2F">
        <w:t xml:space="preserve"> </w:t>
      </w:r>
      <w:r>
        <w:t>This notation means that 10 fractions, each fraction of dose 3 Gy were given. The total dose would have to be inferred as 30 Gy (3 x 10 = 30 Gy).</w:t>
      </w:r>
    </w:p>
    <w:p w14:paraId="64CFB64E" w14:textId="77777777" w:rsidR="00FC4932" w:rsidRDefault="00FC4932" w:rsidP="00997AE7">
      <w:pPr>
        <w:spacing w:after="0" w:line="240" w:lineRule="auto"/>
        <w:ind w:left="720"/>
      </w:pPr>
      <w:r w:rsidRPr="00B732B5">
        <w:t>“</w:t>
      </w:r>
      <w:r w:rsidRPr="00287D67">
        <w:rPr>
          <w:highlight w:val="yellow"/>
        </w:rPr>
        <w:t>3 Gy</w:t>
      </w:r>
      <w:r w:rsidRPr="006F654F">
        <w:t xml:space="preserve"> x 10</w:t>
      </w:r>
      <w:r w:rsidRPr="00AB0A01">
        <w:t xml:space="preserve"> fractions to the whole brain”</w:t>
      </w:r>
    </w:p>
    <w:p w14:paraId="0F91ADB9" w14:textId="77777777" w:rsidR="00FC4932" w:rsidRPr="00AB0A01" w:rsidRDefault="00FC4932" w:rsidP="00997AE7">
      <w:pPr>
        <w:spacing w:after="0" w:line="240" w:lineRule="auto"/>
        <w:ind w:left="720"/>
      </w:pPr>
    </w:p>
    <w:p w14:paraId="62C24E73" w14:textId="77777777" w:rsidR="00FC4932" w:rsidRPr="006F654F" w:rsidRDefault="00FC4932" w:rsidP="00997AE7">
      <w:pPr>
        <w:spacing w:after="0" w:line="240" w:lineRule="auto"/>
        <w:ind w:left="720"/>
      </w:pPr>
      <w:r w:rsidRPr="00287D67">
        <w:rPr>
          <w:i/>
        </w:rPr>
        <w:t xml:space="preserve">Example 7: </w:t>
      </w:r>
      <w:r>
        <w:t>No RT_Dose_Per_Fx because not explicitly stated. The dose per fraction would have to be inferred as 6 Gy per fraction (30/5 = 6).</w:t>
      </w:r>
    </w:p>
    <w:p w14:paraId="53486D1D" w14:textId="77777777" w:rsidR="00FC4932" w:rsidRDefault="00FC4932" w:rsidP="00997AE7">
      <w:pPr>
        <w:spacing w:after="0" w:line="240" w:lineRule="auto"/>
        <w:ind w:left="720"/>
      </w:pPr>
      <w:r w:rsidRPr="00AB0A01">
        <w:t>“</w:t>
      </w:r>
      <w:r w:rsidRPr="006F654F">
        <w:t>30 Gy</w:t>
      </w:r>
      <w:r w:rsidRPr="00AB0A01">
        <w:t xml:space="preserve"> to point A given in 5 fractions, starting week 4 of XRT”</w:t>
      </w:r>
    </w:p>
    <w:p w14:paraId="1C8EDB7C" w14:textId="77777777" w:rsidR="00FC4932" w:rsidRPr="00AB0A01" w:rsidRDefault="00FC4932" w:rsidP="00997AE7">
      <w:pPr>
        <w:spacing w:after="0" w:line="240" w:lineRule="auto"/>
        <w:ind w:left="720"/>
      </w:pPr>
    </w:p>
    <w:p w14:paraId="2F86F7BE" w14:textId="77777777" w:rsidR="00FC4932" w:rsidRPr="00A0439F" w:rsidRDefault="00FC4932" w:rsidP="00997AE7">
      <w:pPr>
        <w:spacing w:after="0" w:line="240" w:lineRule="auto"/>
        <w:ind w:left="720"/>
      </w:pPr>
      <w:r w:rsidRPr="00287D67">
        <w:rPr>
          <w:i/>
        </w:rPr>
        <w:t xml:space="preserve">Example 8: </w:t>
      </w:r>
    </w:p>
    <w:p w14:paraId="67DB09BD" w14:textId="77777777" w:rsidR="00FC4932" w:rsidRDefault="00FC4932" w:rsidP="00997AE7">
      <w:pPr>
        <w:spacing w:after="0" w:line="240" w:lineRule="auto"/>
        <w:ind w:left="720"/>
      </w:pPr>
      <w:r w:rsidRPr="00A0439F">
        <w:t>“</w:t>
      </w:r>
      <w:r w:rsidRPr="00D710A2">
        <w:rPr>
          <w:highlight w:val="yellow"/>
        </w:rPr>
        <w:t>3 Gy</w:t>
      </w:r>
      <w:r w:rsidRPr="00AB0A01">
        <w:t xml:space="preserve"> fractions twice per day, with the first fraction of each day given 1 to 2 hours after completion of chemotherapy and at least 4 hours between fractions</w:t>
      </w:r>
      <w:r w:rsidRPr="00A0439F">
        <w:t>, x 8</w:t>
      </w:r>
      <w:r w:rsidRPr="00AB0A01">
        <w:t xml:space="preserve"> fractions, given on days 1, 3, 15, 17, administered to the whole bladder, bladder tumor volume, and pelvic lymph nodes.”</w:t>
      </w:r>
    </w:p>
    <w:p w14:paraId="59119012" w14:textId="77777777" w:rsidR="00FC4932" w:rsidRDefault="00FC4932" w:rsidP="00997AE7">
      <w:pPr>
        <w:spacing w:after="0" w:line="240" w:lineRule="auto"/>
        <w:ind w:left="720"/>
      </w:pPr>
    </w:p>
    <w:p w14:paraId="11D0D869" w14:textId="77777777" w:rsidR="00FC4932" w:rsidRDefault="00FC4932" w:rsidP="00997AE7">
      <w:pPr>
        <w:spacing w:after="0" w:line="240" w:lineRule="auto"/>
        <w:ind w:left="720"/>
      </w:pPr>
      <w:r w:rsidRPr="00287D67">
        <w:rPr>
          <w:i/>
        </w:rPr>
        <w:t>Example 9:</w:t>
      </w:r>
    </w:p>
    <w:p w14:paraId="140AEDC4" w14:textId="77777777" w:rsidR="00FC4932" w:rsidRDefault="00FC4932" w:rsidP="00997AE7">
      <w:pPr>
        <w:spacing w:after="0" w:line="240" w:lineRule="auto"/>
        <w:ind w:left="720"/>
      </w:pPr>
      <w:r>
        <w:t>“</w:t>
      </w:r>
      <w:r w:rsidRPr="00D710A2">
        <w:t>40 Gy</w:t>
      </w:r>
      <w:r w:rsidRPr="00287D67">
        <w:t xml:space="preserve"> in daily fractions of </w:t>
      </w:r>
      <w:r w:rsidRPr="00D710A2">
        <w:rPr>
          <w:highlight w:val="yellow"/>
        </w:rPr>
        <w:t>1.80 to 2.00 Gy</w:t>
      </w:r>
      <w:r>
        <w:t>”</w:t>
      </w:r>
    </w:p>
    <w:p w14:paraId="025045D5" w14:textId="77777777" w:rsidR="00FC4932" w:rsidRPr="00AB0A01" w:rsidRDefault="00FC4932" w:rsidP="00997AE7">
      <w:pPr>
        <w:spacing w:after="0" w:line="240" w:lineRule="auto"/>
        <w:ind w:left="720"/>
      </w:pPr>
    </w:p>
    <w:p w14:paraId="5C93B6BF" w14:textId="77777777" w:rsidR="00FC4932" w:rsidRDefault="00FC4932" w:rsidP="00997AE7">
      <w:pPr>
        <w:spacing w:after="0" w:line="240" w:lineRule="auto"/>
        <w:ind w:left="720"/>
        <w:rPr>
          <w:i/>
        </w:rPr>
      </w:pPr>
      <w:r w:rsidRPr="00287D67">
        <w:rPr>
          <w:i/>
        </w:rPr>
        <w:t xml:space="preserve">Example 10: </w:t>
      </w:r>
    </w:p>
    <w:p w14:paraId="29D6AA56" w14:textId="77777777" w:rsidR="00FC4932" w:rsidRDefault="00FC4932" w:rsidP="00997AE7">
      <w:pPr>
        <w:spacing w:after="0" w:line="240" w:lineRule="auto"/>
        <w:ind w:left="720"/>
        <w:rPr>
          <w:i/>
        </w:rPr>
      </w:pPr>
    </w:p>
    <w:p w14:paraId="2B5173C5" w14:textId="77777777" w:rsidR="00FC4932" w:rsidRDefault="00FC4932" w:rsidP="00997AE7">
      <w:pPr>
        <w:spacing w:after="0" w:line="240" w:lineRule="auto"/>
        <w:ind w:left="1440"/>
      </w:pPr>
      <w:r>
        <w:t>Document:</w:t>
      </w:r>
    </w:p>
    <w:p w14:paraId="6ED30DD4" w14:textId="77777777" w:rsidR="00FC4932" w:rsidRDefault="00FC4932" w:rsidP="00997AE7">
      <w:pPr>
        <w:spacing w:after="0" w:line="240" w:lineRule="auto"/>
        <w:ind w:left="1440"/>
      </w:pPr>
      <w:r w:rsidRPr="001B6B2F">
        <w:t>“Radiation therapy summary: 172 cGy (rads) fractions x 25 fractions, given over 5 weeks for a total dose of 4300 cGy (4300 rads), then coned-down boost of 172 cGy (rads) fractions x 10 fractions, given over 2 weeks for a dose of 1720 cGy (rads), and a total cumulative dose of 6020 cGy (rads)”</w:t>
      </w:r>
    </w:p>
    <w:p w14:paraId="31C65FE0" w14:textId="77777777" w:rsidR="00FC4932" w:rsidRDefault="00FC4932" w:rsidP="00997AE7">
      <w:pPr>
        <w:spacing w:after="0" w:line="240" w:lineRule="auto"/>
        <w:ind w:left="720"/>
      </w:pPr>
    </w:p>
    <w:p w14:paraId="2258D065" w14:textId="77777777" w:rsidR="00FC4932" w:rsidRDefault="00FC4932" w:rsidP="00997AE7">
      <w:pPr>
        <w:spacing w:after="0" w:line="240" w:lineRule="auto"/>
        <w:ind w:left="1440"/>
      </w:pPr>
      <w:proofErr w:type="gramStart"/>
      <w:r>
        <w:rPr>
          <w:i/>
        </w:rPr>
        <w:t>Example 10a.</w:t>
      </w:r>
      <w:proofErr w:type="gramEnd"/>
      <w:r>
        <w:rPr>
          <w:i/>
        </w:rPr>
        <w:t xml:space="preserve"> </w:t>
      </w:r>
      <w:r w:rsidRPr="00AB0A01">
        <w:t xml:space="preserve">This example shows the </w:t>
      </w:r>
      <w:r>
        <w:t>RT_Dose_Per_Fx</w:t>
      </w:r>
      <w:r w:rsidRPr="00AB0A01">
        <w:t xml:space="preserve"> </w:t>
      </w:r>
      <w:r>
        <w:t xml:space="preserve">span </w:t>
      </w:r>
      <w:r w:rsidRPr="00AB0A01">
        <w:t xml:space="preserve">if annotating the first radiotherapy </w:t>
      </w:r>
      <w:r w:rsidRPr="001B6B2F">
        <w:t>i</w:t>
      </w:r>
      <w:r>
        <w:t>nstance. Note that “(172 rads)” is not included in the span because it is redundant and secondary to “172 cGy”.</w:t>
      </w:r>
    </w:p>
    <w:p w14:paraId="443F7920" w14:textId="77777777" w:rsidR="00FC4932" w:rsidRDefault="00FC4932" w:rsidP="00997AE7">
      <w:pPr>
        <w:spacing w:after="0" w:line="240" w:lineRule="auto"/>
        <w:ind w:left="1440"/>
      </w:pPr>
      <w:r w:rsidRPr="001B6B2F">
        <w:t xml:space="preserve">“Radiation therapy summary: </w:t>
      </w:r>
      <w:r w:rsidRPr="001138F7">
        <w:rPr>
          <w:highlight w:val="yellow"/>
        </w:rPr>
        <w:t>172 cGy</w:t>
      </w:r>
      <w:r w:rsidRPr="001B6B2F">
        <w:t xml:space="preserve"> (rads) fractions x 25 fractions, given over 5 weeks for a total dose of </w:t>
      </w:r>
      <w:r w:rsidRPr="001138F7">
        <w:t>4300 cGy</w:t>
      </w:r>
      <w:r w:rsidRPr="001B6B2F">
        <w:t xml:space="preserve"> (4300 rads), then coned-down boost of </w:t>
      </w:r>
      <w:r w:rsidRPr="001138F7">
        <w:t>172 cGy</w:t>
      </w:r>
      <w:r w:rsidRPr="001B6B2F">
        <w:t xml:space="preserve"> (rads) fractions x 10 fractions, given over 2 weeks for a dose of 1720 cGy (rads), and a total cumulative dose of 6020 cGy (rads)”</w:t>
      </w:r>
    </w:p>
    <w:p w14:paraId="52169093" w14:textId="77777777" w:rsidR="00FC4932" w:rsidRDefault="00FC4932" w:rsidP="00997AE7">
      <w:pPr>
        <w:spacing w:after="0" w:line="240" w:lineRule="auto"/>
        <w:ind w:left="1440"/>
      </w:pPr>
    </w:p>
    <w:p w14:paraId="46B529F9" w14:textId="77777777" w:rsidR="00FC4932" w:rsidRDefault="00FC4932" w:rsidP="00997AE7">
      <w:pPr>
        <w:spacing w:after="0" w:line="240" w:lineRule="auto"/>
        <w:ind w:left="1440"/>
      </w:pPr>
      <w:proofErr w:type="gramStart"/>
      <w:r>
        <w:rPr>
          <w:i/>
        </w:rPr>
        <w:t>Example 10b.</w:t>
      </w:r>
      <w:proofErr w:type="gramEnd"/>
      <w:r>
        <w:rPr>
          <w:i/>
        </w:rPr>
        <w:t xml:space="preserve"> </w:t>
      </w:r>
      <w:r w:rsidRPr="00AB0A01">
        <w:t xml:space="preserve">This example shows the </w:t>
      </w:r>
      <w:r>
        <w:t>RT_Dose_Per_Fx</w:t>
      </w:r>
      <w:r w:rsidRPr="00AB0A01">
        <w:t xml:space="preserve"> </w:t>
      </w:r>
      <w:r>
        <w:t xml:space="preserve">span </w:t>
      </w:r>
      <w:r w:rsidRPr="00AB0A01">
        <w:t xml:space="preserve">if annotating the </w:t>
      </w:r>
      <w:r>
        <w:t>second (boost)</w:t>
      </w:r>
      <w:r w:rsidRPr="00AB0A01">
        <w:t xml:space="preserve"> radiotherapy </w:t>
      </w:r>
      <w:r w:rsidRPr="001B6B2F">
        <w:t>i</w:t>
      </w:r>
      <w:r>
        <w:t>nstance. Note that “(172 rads)” is not included in the span because it is redundant and secondary to “172 cGy”.</w:t>
      </w:r>
    </w:p>
    <w:p w14:paraId="2F1815BE" w14:textId="77777777" w:rsidR="00FC4932" w:rsidRDefault="00FC4932" w:rsidP="00997AE7">
      <w:pPr>
        <w:spacing w:after="0" w:line="240" w:lineRule="auto"/>
        <w:ind w:left="1440"/>
      </w:pPr>
      <w:r w:rsidRPr="001B6B2F">
        <w:t xml:space="preserve">“Radiation therapy summary: 172 cGy (rads) fractions x 25 fractions, given over 5 weeks for a total dose of 4300 cGy (4300 rads), then coned-down boost of </w:t>
      </w:r>
      <w:r w:rsidRPr="001138F7">
        <w:rPr>
          <w:highlight w:val="yellow"/>
        </w:rPr>
        <w:t>172 cGy</w:t>
      </w:r>
      <w:r w:rsidRPr="001B6B2F">
        <w:t xml:space="preserve"> (rads) fractions x 10 fractions, given over 2 weeks for a dose of </w:t>
      </w:r>
      <w:r w:rsidRPr="001138F7">
        <w:t>1720 cGy</w:t>
      </w:r>
      <w:r w:rsidRPr="001B6B2F">
        <w:t xml:space="preserve"> (rads), and a total cumulative dose of 6020 cGy (rads)”</w:t>
      </w:r>
    </w:p>
    <w:p w14:paraId="4A06DD29" w14:textId="77777777" w:rsidR="00FC4932" w:rsidRDefault="00FC4932" w:rsidP="00997AE7">
      <w:pPr>
        <w:spacing w:after="0" w:line="240" w:lineRule="auto"/>
        <w:ind w:left="1440"/>
      </w:pPr>
    </w:p>
    <w:p w14:paraId="045F3E26" w14:textId="12EF143D" w:rsidR="00FC4932" w:rsidRPr="001B6B2F" w:rsidRDefault="00FC4932" w:rsidP="00997AE7">
      <w:pPr>
        <w:spacing w:after="0" w:line="240" w:lineRule="auto"/>
        <w:ind w:left="1440"/>
      </w:pPr>
      <w:proofErr w:type="gramStart"/>
      <w:r>
        <w:rPr>
          <w:i/>
        </w:rPr>
        <w:t>Example 10c.</w:t>
      </w:r>
      <w:proofErr w:type="gramEnd"/>
      <w:r>
        <w:rPr>
          <w:i/>
        </w:rPr>
        <w:t xml:space="preserve"> </w:t>
      </w:r>
      <w:r>
        <w:t>I</w:t>
      </w:r>
      <w:r w:rsidRPr="00AB0A01">
        <w:t xml:space="preserve">f annotating the </w:t>
      </w:r>
      <w:r>
        <w:t>third (</w:t>
      </w:r>
      <w:r w:rsidR="00016616">
        <w:t>total</w:t>
      </w:r>
      <w:r>
        <w:t>)</w:t>
      </w:r>
      <w:r w:rsidRPr="00AB0A01">
        <w:t xml:space="preserve"> radiotherapy </w:t>
      </w:r>
      <w:r w:rsidRPr="001B6B2F">
        <w:t>i</w:t>
      </w:r>
      <w:r>
        <w:t>nstance in this document, RT_Dose_Per_Fx is not annotated because it is not explicitly stated.</w:t>
      </w:r>
    </w:p>
    <w:p w14:paraId="54DFD985" w14:textId="77777777" w:rsidR="00FC4932" w:rsidRDefault="00FC4932" w:rsidP="00997AE7">
      <w:pPr>
        <w:spacing w:after="0" w:line="240" w:lineRule="auto"/>
        <w:ind w:left="1440"/>
      </w:pPr>
      <w:r w:rsidRPr="001B6B2F">
        <w:t xml:space="preserve">“Radiation therapy summary: 172 cGy (rads) fractions x 25 fractions, given over 5 weeks for a total dose of 4300 cGy (4300 rads), then coned-down boost of 172 cGy (rads) fractions x 10 fractions, given over 2 weeks for a dose of 1720 cGy (rads), and a total cumulative dose of </w:t>
      </w:r>
      <w:r w:rsidRPr="001138F7">
        <w:t>6020 cGy</w:t>
      </w:r>
      <w:r w:rsidRPr="001B6B2F">
        <w:t xml:space="preserve"> (rads)”</w:t>
      </w:r>
    </w:p>
    <w:p w14:paraId="2AA8B97B" w14:textId="77777777" w:rsidR="00FC4932" w:rsidRDefault="00FC4932" w:rsidP="00997AE7">
      <w:pPr>
        <w:spacing w:after="0" w:line="240" w:lineRule="auto"/>
        <w:ind w:left="720"/>
      </w:pPr>
    </w:p>
    <w:p w14:paraId="25E06852" w14:textId="77777777" w:rsidR="00FC4932" w:rsidRPr="00DF3938" w:rsidRDefault="00FC4932" w:rsidP="00997AE7">
      <w:pPr>
        <w:spacing w:after="0" w:line="240" w:lineRule="auto"/>
        <w:ind w:left="720"/>
      </w:pPr>
      <w:proofErr w:type="gramStart"/>
      <w:r>
        <w:rPr>
          <w:i/>
        </w:rPr>
        <w:lastRenderedPageBreak/>
        <w:t>Example 11.</w:t>
      </w:r>
      <w:proofErr w:type="gramEnd"/>
      <w:r>
        <w:rPr>
          <w:i/>
        </w:rPr>
        <w:t xml:space="preserve"> </w:t>
      </w:r>
      <w:r>
        <w:t xml:space="preserve">Total body irradiation treatments are sometimes presented this way. Since a single dose of 2 Gy was given on one day (“day 0” refers to a day in relation to the date of stem cell transplant), 2 Gy is both the total dose and the dose per fraction. </w:t>
      </w:r>
    </w:p>
    <w:p w14:paraId="2D0ED3F4" w14:textId="77777777" w:rsidR="00FC4932" w:rsidRDefault="00FC4932" w:rsidP="00997AE7">
      <w:pPr>
        <w:spacing w:after="0" w:line="240" w:lineRule="auto"/>
        <w:ind w:left="720"/>
      </w:pPr>
      <w:proofErr w:type="gramStart"/>
      <w:r>
        <w:t>“</w:t>
      </w:r>
      <w:r w:rsidRPr="00DF3938">
        <w:rPr>
          <w:highlight w:val="yellow"/>
        </w:rPr>
        <w:t>2 Gy</w:t>
      </w:r>
      <w:r>
        <w:t xml:space="preserve"> at a rate of 0.07 Gy/min on day 0.”</w:t>
      </w:r>
      <w:proofErr w:type="gramEnd"/>
    </w:p>
    <w:p w14:paraId="7F72A186" w14:textId="77777777" w:rsidR="00DC478F" w:rsidRDefault="00DC478F" w:rsidP="00997AE7">
      <w:pPr>
        <w:spacing w:after="0" w:line="240" w:lineRule="auto"/>
        <w:ind w:left="720"/>
      </w:pPr>
    </w:p>
    <w:p w14:paraId="6BAB7DF3" w14:textId="0E89DD2D" w:rsidR="00DC478F" w:rsidRDefault="00DC478F" w:rsidP="00997AE7">
      <w:pPr>
        <w:spacing w:after="0" w:line="240" w:lineRule="auto"/>
        <w:ind w:left="720"/>
      </w:pPr>
      <w:r>
        <w:rPr>
          <w:i/>
        </w:rPr>
        <w:t xml:space="preserve">Example 12: </w:t>
      </w:r>
      <w:r>
        <w:t>“</w:t>
      </w:r>
      <w:r w:rsidRPr="00DC478F">
        <w:rPr>
          <w:highlight w:val="yellow"/>
        </w:rPr>
        <w:t>1.8 Gy</w:t>
      </w:r>
      <w:r>
        <w:t xml:space="preserve"> daily”</w:t>
      </w:r>
    </w:p>
    <w:p w14:paraId="59F6B61A" w14:textId="77777777" w:rsidR="00DC478F" w:rsidRDefault="00DC478F" w:rsidP="00997AE7">
      <w:pPr>
        <w:spacing w:after="0" w:line="240" w:lineRule="auto"/>
        <w:ind w:left="720"/>
      </w:pPr>
    </w:p>
    <w:p w14:paraId="4480D703" w14:textId="5587854F" w:rsidR="00DC478F" w:rsidRDefault="00DC478F" w:rsidP="00DC478F">
      <w:pPr>
        <w:spacing w:after="0" w:line="240" w:lineRule="auto"/>
        <w:ind w:left="720"/>
      </w:pPr>
      <w:r>
        <w:t>Example 13: “</w:t>
      </w:r>
      <w:r w:rsidRPr="00DC478F">
        <w:rPr>
          <w:highlight w:val="yellow"/>
        </w:rPr>
        <w:t>2 Gy</w:t>
      </w:r>
      <w:r>
        <w:t>/day”</w:t>
      </w:r>
    </w:p>
    <w:p w14:paraId="4B121924" w14:textId="77777777" w:rsidR="00DC478F" w:rsidRDefault="00DC478F" w:rsidP="00DC478F">
      <w:pPr>
        <w:spacing w:after="0" w:line="240" w:lineRule="auto"/>
        <w:ind w:left="720"/>
      </w:pPr>
    </w:p>
    <w:p w14:paraId="105B5412" w14:textId="54A72BA2" w:rsidR="00DC478F" w:rsidRPr="00DC478F" w:rsidRDefault="00DC478F" w:rsidP="00DC478F">
      <w:pPr>
        <w:spacing w:after="0" w:line="240" w:lineRule="auto"/>
        <w:ind w:left="720"/>
      </w:pPr>
      <w:r>
        <w:t>Example 15: “</w:t>
      </w:r>
      <w:r w:rsidRPr="00DC478F">
        <w:rPr>
          <w:highlight w:val="yellow"/>
        </w:rPr>
        <w:t>1.5 Gy</w:t>
      </w:r>
      <w:r>
        <w:t xml:space="preserve"> BID”</w:t>
      </w:r>
    </w:p>
    <w:p w14:paraId="72B62AF5" w14:textId="77777777" w:rsidR="00FC4932" w:rsidRDefault="00FC4932" w:rsidP="00FC4932">
      <w:pPr>
        <w:spacing w:after="14" w:line="240" w:lineRule="auto"/>
        <w:rPr>
          <w:rStyle w:val="Heading2Char"/>
        </w:rPr>
      </w:pPr>
    </w:p>
    <w:p w14:paraId="58E346D4" w14:textId="77777777" w:rsidR="00997AE7" w:rsidRDefault="00997AE7" w:rsidP="00FC4932">
      <w:pPr>
        <w:spacing w:after="14" w:line="240" w:lineRule="auto"/>
        <w:rPr>
          <w:rStyle w:val="Heading2Char"/>
        </w:rPr>
      </w:pPr>
    </w:p>
    <w:p w14:paraId="76E7923F" w14:textId="523718DB" w:rsidR="00F62D8B" w:rsidRDefault="00F62D8B" w:rsidP="00F62D8B">
      <w:pPr>
        <w:pStyle w:val="ListParagraph"/>
        <w:numPr>
          <w:ilvl w:val="1"/>
          <w:numId w:val="19"/>
        </w:numPr>
        <w:spacing w:after="14" w:line="240" w:lineRule="auto"/>
        <w:rPr>
          <w:rStyle w:val="Heading2Char"/>
        </w:rPr>
      </w:pPr>
      <w:bookmarkStart w:id="23" w:name="_Toc22033472"/>
      <w:r>
        <w:rPr>
          <w:rStyle w:val="Heading2Char"/>
        </w:rPr>
        <w:t>Planned_RT_Dose_Per_Fx</w:t>
      </w:r>
      <w:bookmarkEnd w:id="23"/>
    </w:p>
    <w:p w14:paraId="0F0911AF" w14:textId="00580C59" w:rsidR="00FC4932" w:rsidRDefault="00F62D8B" w:rsidP="00FC4932">
      <w:pPr>
        <w:spacing w:after="14" w:line="240" w:lineRule="auto"/>
      </w:pPr>
      <w:r>
        <w:t>Planned</w:t>
      </w:r>
      <w:r w:rsidRPr="00F62D8B">
        <w:t xml:space="preserve">_RT_Fx_Number is the number of </w:t>
      </w:r>
      <w:r>
        <w:t xml:space="preserve">planned </w:t>
      </w:r>
      <w:r w:rsidRPr="00F62D8B">
        <w:t>radiation fractions.</w:t>
      </w:r>
      <w:r>
        <w:t xml:space="preserve"> Sometimes, the planned and delivered fraction </w:t>
      </w:r>
      <w:proofErr w:type="gramStart"/>
      <w:r>
        <w:t>number are</w:t>
      </w:r>
      <w:proofErr w:type="gramEnd"/>
      <w:r>
        <w:t xml:space="preserve"> not the same, for exam</w:t>
      </w:r>
      <w:r w:rsidR="00925B92">
        <w:t>ple if treatment is stopped ear</w:t>
      </w:r>
      <w:r>
        <w:t>ly</w:t>
      </w:r>
      <w:r w:rsidR="000D6E7D">
        <w:t>. Sometimes, a radiation course is described before treatment is started, and so this is also planned</w:t>
      </w:r>
      <w:r>
        <w:t xml:space="preserve">. </w:t>
      </w:r>
      <w:r w:rsidRPr="00F62D8B">
        <w:t xml:space="preserve"> </w:t>
      </w:r>
      <w:r w:rsidRPr="67697C8E">
        <w:rPr>
          <w:b/>
          <w:bCs/>
        </w:rPr>
        <w:t xml:space="preserve">If planned or delivered is not explicitly stated, assume the number of fraction is delivered. </w:t>
      </w:r>
      <w:r w:rsidRPr="00F62D8B">
        <w:t xml:space="preserve">Create </w:t>
      </w:r>
      <w:r w:rsidR="00DE7510" w:rsidRPr="67697C8E">
        <w:fldChar w:fldCharType="begin"/>
      </w:r>
      <w:r w:rsidR="00DE7510" w:rsidRPr="00925B92">
        <w:rPr>
          <w:color w:val="0070C0"/>
          <w:u w:val="single"/>
        </w:rPr>
        <w:instrText xml:space="preserve"> REF _Ref21599673 \h </w:instrText>
      </w:r>
      <w:r w:rsidR="00925B92">
        <w:rPr>
          <w:color w:val="0070C0"/>
          <w:u w:val="single"/>
        </w:rPr>
        <w:instrText xml:space="preserve"> \* MERGEFORMAT </w:instrText>
      </w:r>
      <w:r w:rsidR="00DE7510" w:rsidRPr="67697C8E">
        <w:rPr>
          <w:color w:val="0070C0"/>
          <w:u w:val="single"/>
        </w:rPr>
        <w:fldChar w:fldCharType="separate"/>
      </w:r>
      <w:r w:rsidR="00DE7510" w:rsidRPr="00925B92">
        <w:rPr>
          <w:rStyle w:val="Heading2Char"/>
          <w:color w:val="0070C0"/>
          <w:u w:val="single"/>
        </w:rPr>
        <w:t>RT_Fraction_Number</w:t>
      </w:r>
      <w:r w:rsidR="00DE7510" w:rsidRPr="67697C8E">
        <w:fldChar w:fldCharType="end"/>
      </w:r>
      <w:r w:rsidR="00DE7510">
        <w:t xml:space="preserve"> </w:t>
      </w:r>
      <w:r w:rsidRPr="00F62D8B">
        <w:t xml:space="preserve">under Attributes_radiotherapy and fill in with relevant details. Fill in RT_Fraction_Number with </w:t>
      </w:r>
      <w:r w:rsidR="00997AE7">
        <w:t>Planne</w:t>
      </w:r>
      <w:r w:rsidRPr="00F62D8B">
        <w:t xml:space="preserve">d_RT_Fx_Number. </w:t>
      </w:r>
    </w:p>
    <w:p w14:paraId="7F7B44B8" w14:textId="77777777" w:rsidR="67697C8E" w:rsidRDefault="67697C8E" w:rsidP="67697C8E">
      <w:pPr>
        <w:spacing w:after="14" w:line="240" w:lineRule="auto"/>
      </w:pPr>
    </w:p>
    <w:p w14:paraId="5E5985F6" w14:textId="77777777" w:rsidR="00997AE7" w:rsidRDefault="00997AE7" w:rsidP="00997AE7">
      <w:pPr>
        <w:spacing w:after="14" w:line="240" w:lineRule="auto"/>
        <w:ind w:left="720"/>
      </w:pPr>
      <w:r>
        <w:rPr>
          <w:i/>
        </w:rPr>
        <w:t>Example 1:</w:t>
      </w:r>
    </w:p>
    <w:p w14:paraId="2B75225C" w14:textId="77777777" w:rsidR="00997AE7" w:rsidRPr="00AB0A01" w:rsidRDefault="00997AE7" w:rsidP="00997AE7">
      <w:pPr>
        <w:spacing w:after="14" w:line="240" w:lineRule="auto"/>
        <w:ind w:left="720"/>
      </w:pPr>
      <w:r w:rsidRPr="00AB0A01">
        <w:t>“TREATMENT SITE:  Right breast</w:t>
      </w:r>
    </w:p>
    <w:p w14:paraId="47B3DDCA" w14:textId="77777777" w:rsidR="00997AE7" w:rsidRPr="00AB0A01" w:rsidRDefault="00997AE7" w:rsidP="00997AE7">
      <w:pPr>
        <w:spacing w:after="14" w:line="240" w:lineRule="auto"/>
        <w:ind w:left="720"/>
      </w:pPr>
      <w:r w:rsidRPr="00AB0A01">
        <w:t>ENERGY MODALITY:  6 and 10 MV photons</w:t>
      </w:r>
    </w:p>
    <w:p w14:paraId="5A507B54" w14:textId="77777777" w:rsidR="00997AE7" w:rsidRPr="00AB0A01" w:rsidRDefault="00997AE7" w:rsidP="00997AE7">
      <w:pPr>
        <w:spacing w:after="14" w:line="240" w:lineRule="auto"/>
        <w:ind w:left="720"/>
      </w:pPr>
      <w:r w:rsidRPr="00AB0A01">
        <w:t>TECHNIQUE:  Tangents/IMRT</w:t>
      </w:r>
    </w:p>
    <w:p w14:paraId="5C982366" w14:textId="10A1A895" w:rsidR="00997AE7" w:rsidRDefault="00997AE7" w:rsidP="00997AE7">
      <w:pPr>
        <w:spacing w:after="14" w:line="240" w:lineRule="auto"/>
        <w:ind w:left="720"/>
      </w:pPr>
      <w:r>
        <w:t xml:space="preserve">PLANNED </w:t>
      </w:r>
      <w:r w:rsidRPr="00AB0A01">
        <w:t xml:space="preserve">MINIMUM TUMOR DOSE:  </w:t>
      </w:r>
      <w:r>
        <w:t>50</w:t>
      </w:r>
      <w:r w:rsidRPr="00997AE7">
        <w:t xml:space="preserve"> Gy</w:t>
      </w:r>
    </w:p>
    <w:p w14:paraId="5392F0BF" w14:textId="69A5E16F" w:rsidR="00997AE7" w:rsidRPr="00AB0A01" w:rsidRDefault="00997AE7" w:rsidP="00997AE7">
      <w:pPr>
        <w:spacing w:after="14" w:line="240" w:lineRule="auto"/>
        <w:ind w:left="720"/>
      </w:pPr>
      <w:r>
        <w:t>DELIVERED MINIMUM TUMOR DOSE: 48 Gy</w:t>
      </w:r>
    </w:p>
    <w:p w14:paraId="472AB06B" w14:textId="77777777" w:rsidR="00997AE7" w:rsidRPr="00AB0A01" w:rsidRDefault="00997AE7" w:rsidP="00997AE7">
      <w:pPr>
        <w:spacing w:after="14" w:line="240" w:lineRule="auto"/>
        <w:ind w:left="720"/>
      </w:pPr>
      <w:r w:rsidRPr="00AB0A01">
        <w:t xml:space="preserve"> FROM:  7/23/12</w:t>
      </w:r>
    </w:p>
    <w:p w14:paraId="4BBEDB54" w14:textId="77777777" w:rsidR="00997AE7" w:rsidRPr="00AB0A01" w:rsidRDefault="00997AE7" w:rsidP="00997AE7">
      <w:pPr>
        <w:spacing w:after="14" w:line="240" w:lineRule="auto"/>
        <w:ind w:left="720"/>
      </w:pPr>
      <w:r w:rsidRPr="00AB0A01">
        <w:t xml:space="preserve">TO:  </w:t>
      </w:r>
      <w:r w:rsidRPr="00F62D8B">
        <w:t>8/2</w:t>
      </w:r>
      <w:r>
        <w:t>3</w:t>
      </w:r>
      <w:r w:rsidRPr="00F62D8B">
        <w:t>/12</w:t>
      </w:r>
    </w:p>
    <w:p w14:paraId="73F0F2EA" w14:textId="6E7D3DF4" w:rsidR="00997AE7" w:rsidRDefault="00997AE7" w:rsidP="00997AE7">
      <w:pPr>
        <w:spacing w:after="14" w:line="240" w:lineRule="auto"/>
        <w:ind w:left="720"/>
      </w:pPr>
      <w:r>
        <w:t>PLANNED FRACTION NUMBER:  25</w:t>
      </w:r>
    </w:p>
    <w:p w14:paraId="1BC660A7" w14:textId="1D6C4448" w:rsidR="00997AE7" w:rsidRPr="00AB0A01" w:rsidRDefault="00997AE7" w:rsidP="00997AE7">
      <w:pPr>
        <w:spacing w:after="14" w:line="240" w:lineRule="auto"/>
        <w:ind w:left="720"/>
      </w:pPr>
      <w:r>
        <w:t xml:space="preserve">DELIVERED FRACTION NUMBER: </w:t>
      </w:r>
      <w:r w:rsidRPr="00997AE7">
        <w:rPr>
          <w:highlight w:val="yellow"/>
        </w:rPr>
        <w:t>24</w:t>
      </w:r>
    </w:p>
    <w:p w14:paraId="7DA3ED32" w14:textId="77777777" w:rsidR="00997AE7" w:rsidRDefault="00997AE7" w:rsidP="00997AE7">
      <w:pPr>
        <w:spacing w:after="14" w:line="240" w:lineRule="auto"/>
        <w:ind w:firstLine="720"/>
      </w:pPr>
      <w:r>
        <w:t>ELAPSED DAYS:  31”</w:t>
      </w:r>
    </w:p>
    <w:p w14:paraId="14CF907A" w14:textId="77777777" w:rsidR="00997AE7" w:rsidRDefault="00997AE7" w:rsidP="00997AE7">
      <w:pPr>
        <w:spacing w:after="14" w:line="240" w:lineRule="auto"/>
        <w:ind w:left="720" w:firstLine="720"/>
      </w:pPr>
    </w:p>
    <w:p w14:paraId="79E64ECA" w14:textId="6F3507EC" w:rsidR="00997AE7" w:rsidRPr="00F62D8B" w:rsidRDefault="00997AE7" w:rsidP="00997AE7">
      <w:pPr>
        <w:spacing w:after="14" w:line="240" w:lineRule="auto"/>
        <w:ind w:left="720"/>
        <w:rPr>
          <w:b/>
        </w:rPr>
      </w:pPr>
      <w:r w:rsidRPr="00287D67">
        <w:rPr>
          <w:i/>
        </w:rPr>
        <w:t xml:space="preserve">Example 2: </w:t>
      </w:r>
      <w:r>
        <w:t xml:space="preserve">There is no explicit statement whether fraction number is planned or delivered, and so it is assumed to be delivered. Planned fraction number is not included in this document, and so it is not annotated. </w:t>
      </w:r>
      <w:r>
        <w:rPr>
          <w:b/>
        </w:rPr>
        <w:t>This is the more common way to convey radiotherapy details.</w:t>
      </w:r>
    </w:p>
    <w:p w14:paraId="13699D9C" w14:textId="77777777" w:rsidR="00997AE7" w:rsidRDefault="67697C8E" w:rsidP="00997AE7">
      <w:pPr>
        <w:spacing w:after="14" w:line="240" w:lineRule="auto"/>
        <w:ind w:left="720"/>
      </w:pPr>
      <w:proofErr w:type="gramStart"/>
      <w:r>
        <w:t>“2 Gy fractions x 25 fractions, for a total dose of 50 Gy, to start within 4 hours after the first dose of chemotherapy.”</w:t>
      </w:r>
      <w:proofErr w:type="gramEnd"/>
    </w:p>
    <w:p w14:paraId="3344831C" w14:textId="0FA1866A" w:rsidR="67697C8E" w:rsidRDefault="67697C8E" w:rsidP="67697C8E">
      <w:pPr>
        <w:spacing w:after="14" w:line="240" w:lineRule="auto"/>
        <w:ind w:left="720"/>
      </w:pPr>
    </w:p>
    <w:p w14:paraId="284C64D3" w14:textId="58CB4261" w:rsidR="67697C8E" w:rsidRDefault="67697C8E" w:rsidP="67697C8E">
      <w:pPr>
        <w:spacing w:after="14" w:line="240" w:lineRule="auto"/>
        <w:ind w:left="720"/>
      </w:pPr>
      <w:r w:rsidRPr="67697C8E">
        <w:rPr>
          <w:i/>
          <w:iCs/>
        </w:rPr>
        <w:t xml:space="preserve">Example 3: </w:t>
      </w:r>
      <w:r w:rsidRPr="67697C8E">
        <w:t xml:space="preserve">When fractions are described as a fraction, e.g. X/Y, it means that X fractions were delivered </w:t>
      </w:r>
      <w:proofErr w:type="gramStart"/>
      <w:r w:rsidRPr="67697C8E">
        <w:t>of a planned Y fractions</w:t>
      </w:r>
      <w:proofErr w:type="gramEnd"/>
      <w:r w:rsidRPr="67697C8E">
        <w:t>. Here, the yellow shows the Planned_RT_Fx_Number, and the blue shows the Delivered_RT_Fx_Number.</w:t>
      </w:r>
    </w:p>
    <w:p w14:paraId="6C6CF32F" w14:textId="69E361D5" w:rsidR="67697C8E" w:rsidRDefault="67697C8E" w:rsidP="67697C8E">
      <w:pPr>
        <w:spacing w:after="14" w:line="240" w:lineRule="auto"/>
        <w:ind w:left="720"/>
      </w:pPr>
      <w:r w:rsidRPr="67697C8E">
        <w:t xml:space="preserve">“He received </w:t>
      </w:r>
      <w:r w:rsidRPr="67697C8E">
        <w:rPr>
          <w:highlight w:val="yellow"/>
        </w:rPr>
        <w:t>10</w:t>
      </w:r>
      <w:r w:rsidRPr="67697C8E">
        <w:t>/</w:t>
      </w:r>
      <w:r w:rsidRPr="67697C8E">
        <w:rPr>
          <w:highlight w:val="cyan"/>
        </w:rPr>
        <w:t>15</w:t>
      </w:r>
      <w:r w:rsidRPr="67697C8E">
        <w:t xml:space="preserve"> fractions to the right femur”</w:t>
      </w:r>
    </w:p>
    <w:p w14:paraId="43CE649B" w14:textId="126530BC" w:rsidR="67697C8E" w:rsidRDefault="67697C8E" w:rsidP="67697C8E">
      <w:pPr>
        <w:spacing w:after="14" w:line="240" w:lineRule="auto"/>
        <w:ind w:left="720"/>
      </w:pPr>
    </w:p>
    <w:p w14:paraId="0EC0EC4C" w14:textId="77777777" w:rsidR="00F62D8B" w:rsidRDefault="00F62D8B" w:rsidP="00F62D8B">
      <w:pPr>
        <w:pStyle w:val="ListParagraph"/>
        <w:spacing w:after="14" w:line="240" w:lineRule="auto"/>
        <w:ind w:left="1440"/>
        <w:rPr>
          <w:rStyle w:val="Heading2Char"/>
        </w:rPr>
      </w:pPr>
    </w:p>
    <w:p w14:paraId="76E4864B" w14:textId="17FDE33D" w:rsidR="005803E8" w:rsidRPr="00DA025A" w:rsidRDefault="00F62D8B" w:rsidP="005803E8">
      <w:pPr>
        <w:pStyle w:val="ListParagraph"/>
        <w:numPr>
          <w:ilvl w:val="1"/>
          <w:numId w:val="19"/>
        </w:numPr>
        <w:spacing w:after="14" w:line="240" w:lineRule="auto"/>
        <w:rPr>
          <w:rStyle w:val="Heading2Char"/>
        </w:rPr>
      </w:pPr>
      <w:bookmarkStart w:id="24" w:name="_Toc22033473"/>
      <w:r>
        <w:rPr>
          <w:rStyle w:val="Heading2Char"/>
        </w:rPr>
        <w:lastRenderedPageBreak/>
        <w:t>Delivered_</w:t>
      </w:r>
      <w:r w:rsidR="005803E8">
        <w:rPr>
          <w:rStyle w:val="Heading2Char"/>
        </w:rPr>
        <w:t>RT_Fx_Number</w:t>
      </w:r>
      <w:bookmarkEnd w:id="24"/>
    </w:p>
    <w:p w14:paraId="3800D844" w14:textId="23AD4D05" w:rsidR="005803E8" w:rsidRDefault="72E1E19F" w:rsidP="005803E8">
      <w:pPr>
        <w:spacing w:after="14" w:line="240" w:lineRule="auto"/>
      </w:pPr>
      <w:r>
        <w:t>Delivered_</w:t>
      </w:r>
      <w:commentRangeStart w:id="25"/>
      <w:commentRangeStart w:id="26"/>
      <w:commentRangeStart w:id="27"/>
      <w:r>
        <w:t xml:space="preserve">RT_Fx_Number is the number of delivered radiation fractions. </w:t>
      </w:r>
      <w:r w:rsidRPr="72E1E19F">
        <w:rPr>
          <w:b/>
          <w:bCs/>
        </w:rPr>
        <w:t xml:space="preserve">If planned or delivered is not explicitly stated, assume the number of fraction is delivered. </w:t>
      </w:r>
      <w:r>
        <w:t xml:space="preserve">Create </w:t>
      </w:r>
      <w:r w:rsidR="00DE7510" w:rsidRPr="00925B92">
        <w:rPr>
          <w:color w:val="0070C0"/>
          <w:u w:val="single"/>
        </w:rPr>
        <w:fldChar w:fldCharType="begin"/>
      </w:r>
      <w:r w:rsidR="00DE7510" w:rsidRPr="00925B92">
        <w:rPr>
          <w:color w:val="0070C0"/>
          <w:u w:val="single"/>
        </w:rPr>
        <w:instrText xml:space="preserve"> REF _Ref21599797 \h </w:instrText>
      </w:r>
      <w:r w:rsidR="00DE7510" w:rsidRPr="00925B92">
        <w:rPr>
          <w:color w:val="0070C0"/>
          <w:u w:val="single"/>
        </w:rPr>
      </w:r>
      <w:r w:rsidR="00DE7510" w:rsidRPr="00925B92">
        <w:rPr>
          <w:color w:val="0070C0"/>
          <w:u w:val="single"/>
        </w:rPr>
        <w:fldChar w:fldCharType="separate"/>
      </w:r>
      <w:r w:rsidR="00DE7510" w:rsidRPr="00925B92">
        <w:rPr>
          <w:rStyle w:val="Heading2Char"/>
          <w:color w:val="0070C0"/>
          <w:u w:val="single"/>
        </w:rPr>
        <w:t>RT_Fraction_Number</w:t>
      </w:r>
      <w:r w:rsidR="00DE7510" w:rsidRPr="00925B92">
        <w:rPr>
          <w:color w:val="0070C0"/>
          <w:u w:val="single"/>
        </w:rPr>
        <w:fldChar w:fldCharType="end"/>
      </w:r>
      <w:r w:rsidR="00DE7510">
        <w:t xml:space="preserve"> </w:t>
      </w:r>
      <w:r>
        <w:t>under Attributes_radiotherapy and fill in with relevant details. Fill in RT_Fraction_Number with Delivered_RT_Fx_Number. T</w:t>
      </w:r>
      <w:r w:rsidR="00AE19FF">
        <w:t>he following symbol</w:t>
      </w:r>
      <w:r w:rsidR="00DE7510">
        <w:t xml:space="preserve"> should be included in the span, if presenet:  </w:t>
      </w:r>
      <w:proofErr w:type="gramStart"/>
      <w:r w:rsidR="00DE7510">
        <w:t xml:space="preserve">~ </w:t>
      </w:r>
      <w:r>
        <w:t>,</w:t>
      </w:r>
      <w:proofErr w:type="gramEnd"/>
      <w:r w:rsidR="00DE7510">
        <w:t xml:space="preserve">  - </w:t>
      </w:r>
      <w:r>
        <w:t>,</w:t>
      </w:r>
      <w:r w:rsidR="00DE7510">
        <w:t xml:space="preserve">  </w:t>
      </w:r>
      <w:r>
        <w:t>&gt;</w:t>
      </w:r>
      <w:r w:rsidR="00DE7510">
        <w:t xml:space="preserve">  </w:t>
      </w:r>
      <w:r>
        <w:t>, &lt;</w:t>
      </w:r>
      <w:r w:rsidR="00DE7510">
        <w:t xml:space="preserve"> </w:t>
      </w:r>
      <w:r>
        <w:t>,</w:t>
      </w:r>
      <w:r w:rsidR="00DE7510">
        <w:t xml:space="preserve">  </w:t>
      </w:r>
      <w:r>
        <w:t>≥</w:t>
      </w:r>
      <w:r w:rsidR="00DE7510">
        <w:t xml:space="preserve"> , and  ≤</w:t>
      </w:r>
      <w:r>
        <w:t>.</w:t>
      </w:r>
      <w:commentRangeEnd w:id="25"/>
      <w:r w:rsidR="00F62D8B">
        <w:rPr>
          <w:rStyle w:val="CommentReference"/>
        </w:rPr>
        <w:commentReference w:id="25"/>
      </w:r>
      <w:commentRangeEnd w:id="26"/>
      <w:r w:rsidR="00F62D8B">
        <w:rPr>
          <w:rStyle w:val="CommentReference"/>
        </w:rPr>
        <w:commentReference w:id="26"/>
      </w:r>
      <w:commentRangeEnd w:id="27"/>
      <w:r w:rsidR="00F62D8B">
        <w:rPr>
          <w:rStyle w:val="CommentReference"/>
        </w:rPr>
        <w:commentReference w:id="27"/>
      </w:r>
    </w:p>
    <w:p w14:paraId="6922D728" w14:textId="77777777" w:rsidR="005803E8" w:rsidRDefault="005803E8" w:rsidP="005803E8">
      <w:pPr>
        <w:spacing w:after="14" w:line="240" w:lineRule="auto"/>
      </w:pPr>
    </w:p>
    <w:p w14:paraId="281FB41F" w14:textId="77777777" w:rsidR="005803E8" w:rsidRDefault="005803E8" w:rsidP="005803E8">
      <w:pPr>
        <w:spacing w:after="14" w:line="240" w:lineRule="auto"/>
        <w:ind w:left="720"/>
        <w:rPr>
          <w:i/>
        </w:rPr>
      </w:pPr>
      <w:r>
        <w:rPr>
          <w:i/>
        </w:rPr>
        <w:t>Example 1</w:t>
      </w:r>
      <w:r w:rsidRPr="00287D67">
        <w:rPr>
          <w:i/>
        </w:rPr>
        <w:t xml:space="preserve">: </w:t>
      </w:r>
    </w:p>
    <w:p w14:paraId="634DC175" w14:textId="77777777" w:rsidR="005803E8" w:rsidRDefault="005803E8" w:rsidP="005803E8">
      <w:pPr>
        <w:spacing w:after="14" w:line="240" w:lineRule="auto"/>
        <w:ind w:left="720"/>
        <w:rPr>
          <w:i/>
        </w:rPr>
      </w:pPr>
    </w:p>
    <w:p w14:paraId="3903882F" w14:textId="77777777" w:rsidR="005803E8" w:rsidRDefault="005803E8" w:rsidP="005803E8">
      <w:pPr>
        <w:spacing w:after="14" w:line="240" w:lineRule="auto"/>
        <w:ind w:left="720"/>
      </w:pPr>
      <w:r>
        <w:t>Document:</w:t>
      </w:r>
    </w:p>
    <w:p w14:paraId="578C5561" w14:textId="77777777" w:rsidR="005803E8" w:rsidRDefault="005803E8" w:rsidP="005803E8">
      <w:pPr>
        <w:spacing w:after="14" w:line="240" w:lineRule="auto"/>
        <w:ind w:left="720"/>
      </w:pPr>
      <w:r w:rsidRPr="001B6B2F">
        <w:t>“Radiation therapy summary: 172 cGy (rads) fractions x 25 fractions, given over 5 weeks for a total dose of 4300 cGy (4300 rads), then coned-down boost of 172 cGy (rads) fractions x 10 fractions, given over 2 weeks for a dose of 1720 cGy (rads), and a total cumulative dose of 6020 cGy (rads)”</w:t>
      </w:r>
    </w:p>
    <w:p w14:paraId="3DB45011" w14:textId="77777777" w:rsidR="005803E8" w:rsidRDefault="005803E8" w:rsidP="005803E8">
      <w:pPr>
        <w:spacing w:after="14" w:line="240" w:lineRule="auto"/>
        <w:ind w:left="720"/>
      </w:pPr>
    </w:p>
    <w:p w14:paraId="4970703F" w14:textId="519F58EA" w:rsidR="005803E8" w:rsidRDefault="005803E8" w:rsidP="005803E8">
      <w:pPr>
        <w:spacing w:after="14" w:line="240" w:lineRule="auto"/>
        <w:ind w:left="1440"/>
      </w:pPr>
      <w:proofErr w:type="gramStart"/>
      <w:r>
        <w:rPr>
          <w:i/>
        </w:rPr>
        <w:t>Example 1a.</w:t>
      </w:r>
      <w:proofErr w:type="gramEnd"/>
      <w:r>
        <w:rPr>
          <w:i/>
        </w:rPr>
        <w:t xml:space="preserve"> </w:t>
      </w:r>
      <w:r w:rsidRPr="00AB0A01">
        <w:t xml:space="preserve">This example shows the </w:t>
      </w:r>
      <w:r>
        <w:t>RT_Fx_Number span</w:t>
      </w:r>
      <w:r w:rsidRPr="00AB0A01">
        <w:t xml:space="preserve"> if annotating the first radiotherapy </w:t>
      </w:r>
      <w:r w:rsidRPr="001B6B2F">
        <w:t>i</w:t>
      </w:r>
      <w:r>
        <w:t>nstance:</w:t>
      </w:r>
    </w:p>
    <w:p w14:paraId="798EF314" w14:textId="77777777" w:rsidR="005803E8" w:rsidRDefault="005803E8" w:rsidP="005803E8">
      <w:pPr>
        <w:spacing w:after="14" w:line="240" w:lineRule="auto"/>
        <w:ind w:left="1440"/>
      </w:pPr>
      <w:r w:rsidRPr="001B6B2F">
        <w:t xml:space="preserve">“Radiation therapy summary: 172 cGy (rads) fractions x </w:t>
      </w:r>
      <w:r w:rsidRPr="00D710A2">
        <w:rPr>
          <w:highlight w:val="yellow"/>
        </w:rPr>
        <w:t>25</w:t>
      </w:r>
      <w:r w:rsidRPr="001B6B2F">
        <w:t xml:space="preserve"> fractions, given over 5 weeks for a total dose of </w:t>
      </w:r>
      <w:r w:rsidRPr="00D710A2">
        <w:t>4300 cGy</w:t>
      </w:r>
      <w:r w:rsidRPr="001B6B2F">
        <w:t xml:space="preserve"> (4300 rads), then coned-down boost of 172 cGy (rads) fractions x 10 fractions, giv</w:t>
      </w:r>
      <w:bookmarkStart w:id="28" w:name="_GoBack"/>
      <w:bookmarkEnd w:id="28"/>
      <w:r w:rsidRPr="001B6B2F">
        <w:t>en over 2 weeks for a dose of 1720 cGy (rads), and a total cumulative dose of 6020 cGy (rads)”</w:t>
      </w:r>
    </w:p>
    <w:p w14:paraId="78BF7C9F" w14:textId="77777777" w:rsidR="005803E8" w:rsidRDefault="005803E8" w:rsidP="005803E8">
      <w:pPr>
        <w:spacing w:after="14" w:line="240" w:lineRule="auto"/>
        <w:ind w:left="1440"/>
      </w:pPr>
    </w:p>
    <w:p w14:paraId="651CE6C8" w14:textId="5D941B43" w:rsidR="005803E8" w:rsidRDefault="005803E8" w:rsidP="005803E8">
      <w:pPr>
        <w:spacing w:after="14" w:line="240" w:lineRule="auto"/>
        <w:ind w:left="1440"/>
      </w:pPr>
      <w:proofErr w:type="gramStart"/>
      <w:r>
        <w:rPr>
          <w:i/>
        </w:rPr>
        <w:t>Example 1b.</w:t>
      </w:r>
      <w:proofErr w:type="gramEnd"/>
      <w:r>
        <w:rPr>
          <w:i/>
        </w:rPr>
        <w:t xml:space="preserve"> </w:t>
      </w:r>
      <w:r w:rsidRPr="00AB0A01">
        <w:t xml:space="preserve">This example shows the </w:t>
      </w:r>
      <w:r>
        <w:t>RT_Fx_Number</w:t>
      </w:r>
      <w:r w:rsidRPr="00AB0A01">
        <w:t xml:space="preserve"> if annotating the </w:t>
      </w:r>
      <w:r>
        <w:t>second (boost)</w:t>
      </w:r>
      <w:r w:rsidRPr="00AB0A01">
        <w:t xml:space="preserve"> radiotherapy </w:t>
      </w:r>
      <w:r w:rsidRPr="001B6B2F">
        <w:t>i</w:t>
      </w:r>
      <w:r>
        <w:t>nstance:</w:t>
      </w:r>
    </w:p>
    <w:p w14:paraId="20CE6CA3" w14:textId="77777777" w:rsidR="005803E8" w:rsidRDefault="005803E8" w:rsidP="005803E8">
      <w:pPr>
        <w:spacing w:after="14" w:line="240" w:lineRule="auto"/>
        <w:ind w:left="1440"/>
      </w:pPr>
      <w:r w:rsidRPr="001B6B2F">
        <w:t xml:space="preserve">“Radiation therapy summary: 172 cGy (rads) fractions x 25 fractions, given over 5 weeks for a total dose of 4300 cGy (4300 rads), then coned-down boost of 172 cGy (rads) fractions x </w:t>
      </w:r>
      <w:r w:rsidRPr="00D710A2">
        <w:rPr>
          <w:highlight w:val="yellow"/>
        </w:rPr>
        <w:t>10</w:t>
      </w:r>
      <w:r w:rsidRPr="001B6B2F">
        <w:t xml:space="preserve"> fractions, given over 2 weeks for a dose of </w:t>
      </w:r>
      <w:r w:rsidRPr="00D710A2">
        <w:t>1720 cGy</w:t>
      </w:r>
      <w:r w:rsidRPr="001B6B2F">
        <w:t xml:space="preserve"> (rads), and a total cumulative dose of 6020 cGy (rads)”</w:t>
      </w:r>
    </w:p>
    <w:p w14:paraId="489016EE" w14:textId="77777777" w:rsidR="005803E8" w:rsidRDefault="005803E8" w:rsidP="005803E8">
      <w:pPr>
        <w:spacing w:after="14" w:line="240" w:lineRule="auto"/>
        <w:ind w:left="1440"/>
      </w:pPr>
    </w:p>
    <w:p w14:paraId="5ACC7928" w14:textId="79FABF15" w:rsidR="005803E8" w:rsidRPr="001B6B2F" w:rsidRDefault="005803E8" w:rsidP="005803E8">
      <w:pPr>
        <w:spacing w:after="14" w:line="240" w:lineRule="auto"/>
        <w:ind w:left="1440"/>
      </w:pPr>
      <w:proofErr w:type="gramStart"/>
      <w:r>
        <w:rPr>
          <w:i/>
        </w:rPr>
        <w:t>Example 1c.</w:t>
      </w:r>
      <w:proofErr w:type="gramEnd"/>
      <w:r>
        <w:rPr>
          <w:i/>
        </w:rPr>
        <w:t xml:space="preserve"> </w:t>
      </w:r>
      <w:r>
        <w:t>RT_Fx_Number</w:t>
      </w:r>
      <w:r w:rsidRPr="00AB0A01">
        <w:t xml:space="preserve"> </w:t>
      </w:r>
      <w:r>
        <w:t xml:space="preserve">is left blank </w:t>
      </w:r>
      <w:r w:rsidRPr="00AB0A01">
        <w:t xml:space="preserve">if annotating the </w:t>
      </w:r>
      <w:r>
        <w:t>third (</w:t>
      </w:r>
      <w:r w:rsidR="00016616">
        <w:t>total</w:t>
      </w:r>
      <w:r>
        <w:t>)</w:t>
      </w:r>
      <w:r w:rsidRPr="00AB0A01">
        <w:t xml:space="preserve"> radiotherapy </w:t>
      </w:r>
      <w:r w:rsidRPr="001B6B2F">
        <w:t>i</w:t>
      </w:r>
      <w:r>
        <w:t>nstance, because it is not explicitly stated.</w:t>
      </w:r>
    </w:p>
    <w:p w14:paraId="25950F79" w14:textId="4DCC0BA0" w:rsidR="005803E8" w:rsidRDefault="005803E8" w:rsidP="005803E8">
      <w:pPr>
        <w:spacing w:after="14" w:line="240" w:lineRule="auto"/>
        <w:ind w:left="1440"/>
      </w:pPr>
      <w:r w:rsidRPr="001B6B2F">
        <w:t xml:space="preserve">“Radiation therapy summary: 172 cGy (rads) fractions x 25 fractions, given over 5 weeks for a total dose of 4300 cGy (4300 rads), then coned-down boost of 172 cGy (rads) fractions x 10 fractions, given over 2 weeks for a dose of 1720 cGy (rads), and a total cumulative dose of </w:t>
      </w:r>
      <w:r w:rsidRPr="00D710A2">
        <w:t>6020 cGy</w:t>
      </w:r>
      <w:r w:rsidRPr="001B6B2F">
        <w:t xml:space="preserve"> (rads)”</w:t>
      </w:r>
    </w:p>
    <w:p w14:paraId="62EC2928" w14:textId="77777777" w:rsidR="005803E8" w:rsidRDefault="005803E8" w:rsidP="005803E8">
      <w:pPr>
        <w:pStyle w:val="ListParagraph"/>
        <w:spacing w:after="14" w:line="240" w:lineRule="auto"/>
        <w:ind w:left="1800"/>
      </w:pPr>
    </w:p>
    <w:p w14:paraId="627F6E6B" w14:textId="77777777" w:rsidR="005803E8" w:rsidRDefault="005803E8" w:rsidP="005803E8">
      <w:pPr>
        <w:pStyle w:val="ListParagraph"/>
        <w:spacing w:after="14" w:line="240" w:lineRule="auto"/>
        <w:rPr>
          <w:i/>
        </w:rPr>
      </w:pPr>
      <w:r>
        <w:rPr>
          <w:i/>
        </w:rPr>
        <w:t>Example 3:</w:t>
      </w:r>
    </w:p>
    <w:p w14:paraId="4DBBFA6D" w14:textId="77777777" w:rsidR="005803E8" w:rsidRDefault="005803E8" w:rsidP="005803E8">
      <w:pPr>
        <w:pStyle w:val="ListParagraph"/>
        <w:spacing w:after="14" w:line="240" w:lineRule="auto"/>
      </w:pPr>
      <w:proofErr w:type="gramStart"/>
      <w:r w:rsidRPr="00AB0A01">
        <w:t xml:space="preserve">“2 Gy fractions x </w:t>
      </w:r>
      <w:r w:rsidRPr="00482C18">
        <w:rPr>
          <w:highlight w:val="yellow"/>
        </w:rPr>
        <w:t>25</w:t>
      </w:r>
      <w:r w:rsidRPr="00AB0A01">
        <w:t xml:space="preserve">, for a total dose of </w:t>
      </w:r>
      <w:r w:rsidRPr="00482C18">
        <w:t>50 Gy,</w:t>
      </w:r>
      <w:r w:rsidRPr="00AB0A01">
        <w:t xml:space="preserve"> to start within 4 hours after the first dose of chemotherapy.”</w:t>
      </w:r>
      <w:proofErr w:type="gramEnd"/>
    </w:p>
    <w:p w14:paraId="0E4DA267" w14:textId="77777777" w:rsidR="005803E8" w:rsidRDefault="005803E8" w:rsidP="005803E8">
      <w:pPr>
        <w:spacing w:after="14" w:line="240" w:lineRule="auto"/>
      </w:pPr>
    </w:p>
    <w:p w14:paraId="0FF91D77" w14:textId="77777777" w:rsidR="005803E8" w:rsidRDefault="005803E8" w:rsidP="005803E8">
      <w:pPr>
        <w:spacing w:after="14" w:line="240" w:lineRule="auto"/>
      </w:pPr>
    </w:p>
    <w:p w14:paraId="535C0955" w14:textId="4D74D4B8" w:rsidR="005803E8" w:rsidRPr="00DF3938" w:rsidRDefault="005803E8" w:rsidP="005803E8">
      <w:pPr>
        <w:spacing w:after="0" w:line="240" w:lineRule="auto"/>
        <w:ind w:left="720"/>
      </w:pPr>
      <w:proofErr w:type="gramStart"/>
      <w:r>
        <w:rPr>
          <w:i/>
        </w:rPr>
        <w:t>Example 4.</w:t>
      </w:r>
      <w:proofErr w:type="gramEnd"/>
      <w:r>
        <w:rPr>
          <w:i/>
        </w:rPr>
        <w:t xml:space="preserve"> </w:t>
      </w:r>
      <w:r>
        <w:t>Total body irradiation treatments are sometimes presented this way. A single dose of 2 Gy was given on one day (“day 0” refers to a date in relation to stem cell transplant).</w:t>
      </w:r>
      <w:r w:rsidR="003026C5">
        <w:t xml:space="preserve"> Although it can be inferences that only 1 fraction was given, </w:t>
      </w:r>
      <w:proofErr w:type="gramStart"/>
      <w:r w:rsidR="003026C5">
        <w:t>the should</w:t>
      </w:r>
      <w:proofErr w:type="gramEnd"/>
      <w:r w:rsidR="003026C5">
        <w:t xml:space="preserve"> not be annotated as it is not explicitly stated.</w:t>
      </w:r>
    </w:p>
    <w:p w14:paraId="0CDED966" w14:textId="77777777" w:rsidR="005803E8" w:rsidRDefault="67697C8E" w:rsidP="005803E8">
      <w:pPr>
        <w:spacing w:after="14" w:line="240" w:lineRule="auto"/>
        <w:ind w:left="720"/>
      </w:pPr>
      <w:proofErr w:type="gramStart"/>
      <w:r>
        <w:lastRenderedPageBreak/>
        <w:t>“2 Gy at a rate of 0.07 Gy/min on day 0.”</w:t>
      </w:r>
      <w:proofErr w:type="gramEnd"/>
    </w:p>
    <w:p w14:paraId="70146FFC" w14:textId="6DA28066" w:rsidR="67697C8E" w:rsidRDefault="67697C8E" w:rsidP="67697C8E">
      <w:pPr>
        <w:spacing w:after="14" w:line="240" w:lineRule="auto"/>
        <w:ind w:left="720"/>
      </w:pPr>
    </w:p>
    <w:p w14:paraId="2D0646CF" w14:textId="0A8C226E" w:rsidR="67697C8E" w:rsidRDefault="67697C8E" w:rsidP="67697C8E">
      <w:pPr>
        <w:spacing w:after="14" w:line="240" w:lineRule="auto"/>
        <w:ind w:left="720"/>
      </w:pPr>
      <w:r w:rsidRPr="67697C8E">
        <w:rPr>
          <w:i/>
          <w:iCs/>
        </w:rPr>
        <w:t xml:space="preserve">Example 5: </w:t>
      </w:r>
      <w:r w:rsidRPr="67697C8E">
        <w:t xml:space="preserve">When fractions are described as a fraction, e.g. X/Y, it means that X fractions were delivered </w:t>
      </w:r>
      <w:proofErr w:type="gramStart"/>
      <w:r w:rsidRPr="67697C8E">
        <w:t>of a planned Y fractions</w:t>
      </w:r>
      <w:proofErr w:type="gramEnd"/>
      <w:r w:rsidRPr="67697C8E">
        <w:t>. Here, the yellow shows the Planned_RT_Fx_Number, and the blue shows the Delivered_RT_Fx_Number.</w:t>
      </w:r>
    </w:p>
    <w:p w14:paraId="4AF29C8F" w14:textId="69E361D5" w:rsidR="67697C8E" w:rsidRDefault="67697C8E" w:rsidP="67697C8E">
      <w:pPr>
        <w:spacing w:after="14" w:line="240" w:lineRule="auto"/>
        <w:ind w:left="720"/>
      </w:pPr>
      <w:r w:rsidRPr="67697C8E">
        <w:t xml:space="preserve">“He received </w:t>
      </w:r>
      <w:r w:rsidRPr="67697C8E">
        <w:rPr>
          <w:highlight w:val="yellow"/>
        </w:rPr>
        <w:t>10</w:t>
      </w:r>
      <w:r w:rsidRPr="67697C8E">
        <w:t>/</w:t>
      </w:r>
      <w:r w:rsidRPr="67697C8E">
        <w:rPr>
          <w:highlight w:val="cyan"/>
        </w:rPr>
        <w:t>15</w:t>
      </w:r>
      <w:r w:rsidRPr="67697C8E">
        <w:t xml:space="preserve"> fractions to the right femur”</w:t>
      </w:r>
    </w:p>
    <w:p w14:paraId="300CE2C4" w14:textId="73492008" w:rsidR="67697C8E" w:rsidRDefault="67697C8E" w:rsidP="67697C8E">
      <w:pPr>
        <w:spacing w:after="14" w:line="240" w:lineRule="auto"/>
        <w:ind w:left="720"/>
      </w:pPr>
    </w:p>
    <w:p w14:paraId="5E2BF70E" w14:textId="77777777" w:rsidR="00FD1A77" w:rsidRDefault="00FD1A77" w:rsidP="00FD1A77">
      <w:pPr>
        <w:pStyle w:val="ListParagraph"/>
        <w:spacing w:after="14" w:line="240" w:lineRule="auto"/>
        <w:ind w:left="1440"/>
        <w:rPr>
          <w:rStyle w:val="Heading2Char"/>
        </w:rPr>
      </w:pPr>
    </w:p>
    <w:p w14:paraId="13758DA2" w14:textId="77777777" w:rsidR="005803E8" w:rsidRDefault="005803E8" w:rsidP="00FD1A77">
      <w:pPr>
        <w:pStyle w:val="ListParagraph"/>
        <w:spacing w:after="14" w:line="240" w:lineRule="auto"/>
        <w:ind w:left="1440"/>
        <w:rPr>
          <w:rStyle w:val="Heading2Char"/>
        </w:rPr>
      </w:pPr>
    </w:p>
    <w:p w14:paraId="090A6781" w14:textId="19AAD8A1" w:rsidR="003B3B9E" w:rsidRPr="00DA025A" w:rsidRDefault="008B25D0" w:rsidP="00DA025A">
      <w:pPr>
        <w:pStyle w:val="ListParagraph"/>
        <w:numPr>
          <w:ilvl w:val="1"/>
          <w:numId w:val="19"/>
        </w:numPr>
        <w:spacing w:after="14" w:line="240" w:lineRule="auto"/>
        <w:rPr>
          <w:rStyle w:val="Heading2Char"/>
        </w:rPr>
      </w:pPr>
      <w:bookmarkStart w:id="29" w:name="_Toc22033474"/>
      <w:r>
        <w:rPr>
          <w:rStyle w:val="Heading2Char"/>
        </w:rPr>
        <w:t>r</w:t>
      </w:r>
      <w:r w:rsidR="003B3B9E" w:rsidRPr="00DA025A">
        <w:rPr>
          <w:rStyle w:val="Heading2Char"/>
        </w:rPr>
        <w:t>adiation_technique</w:t>
      </w:r>
      <w:bookmarkEnd w:id="29"/>
    </w:p>
    <w:p w14:paraId="6F3162DA" w14:textId="6EE7E29C" w:rsidR="00D52917" w:rsidRPr="00AB0A01" w:rsidRDefault="00C233D2" w:rsidP="00D52917">
      <w:pPr>
        <w:spacing w:after="14" w:line="240" w:lineRule="auto"/>
      </w:pPr>
      <w:r>
        <w:t>Radiation_technique is the</w:t>
      </w:r>
      <w:r w:rsidR="00D52917" w:rsidRPr="00AB0A01">
        <w:t xml:space="preserve"> delivery technique</w:t>
      </w:r>
      <w:r w:rsidR="003D12AA" w:rsidRPr="00AB0A01">
        <w:t>/procedure</w:t>
      </w:r>
      <w:r>
        <w:t xml:space="preserve">. Create </w:t>
      </w:r>
      <w:r w:rsidR="00DE7510" w:rsidRPr="00925B92">
        <w:rPr>
          <w:color w:val="0070C0"/>
          <w:u w:val="single"/>
        </w:rPr>
        <w:fldChar w:fldCharType="begin"/>
      </w:r>
      <w:r w:rsidR="00DE7510" w:rsidRPr="00925B92">
        <w:rPr>
          <w:color w:val="0070C0"/>
          <w:u w:val="single"/>
        </w:rPr>
        <w:instrText xml:space="preserve"> REF _Ref21599810 \h </w:instrText>
      </w:r>
      <w:r w:rsidR="00925B92">
        <w:rPr>
          <w:color w:val="0070C0"/>
          <w:u w:val="single"/>
        </w:rPr>
        <w:instrText xml:space="preserve"> \* MERGEFORMAT </w:instrText>
      </w:r>
      <w:r w:rsidR="00DE7510" w:rsidRPr="00925B92">
        <w:rPr>
          <w:color w:val="0070C0"/>
          <w:u w:val="single"/>
        </w:rPr>
      </w:r>
      <w:r w:rsidR="00DE7510" w:rsidRPr="00925B92">
        <w:rPr>
          <w:color w:val="0070C0"/>
          <w:u w:val="single"/>
        </w:rPr>
        <w:fldChar w:fldCharType="separate"/>
      </w:r>
      <w:r w:rsidR="00DE7510" w:rsidRPr="00925B92">
        <w:rPr>
          <w:rStyle w:val="Heading2Char"/>
          <w:color w:val="0070C0"/>
          <w:u w:val="single"/>
        </w:rPr>
        <w:t>RT_Technique</w:t>
      </w:r>
      <w:r w:rsidR="00DE7510" w:rsidRPr="00925B92">
        <w:rPr>
          <w:color w:val="0070C0"/>
          <w:u w:val="single"/>
        </w:rPr>
        <w:fldChar w:fldCharType="end"/>
      </w:r>
      <w:r w:rsidR="00DE7510">
        <w:t xml:space="preserve"> </w:t>
      </w:r>
      <w:r>
        <w:t xml:space="preserve">under Attributes_radiotherapy and fill in with relevant details. Fill in radiation_technique with RT_Technique. </w:t>
      </w:r>
      <w:r w:rsidR="00D52917" w:rsidRPr="00AB0A01">
        <w:t xml:space="preserve">Do not infer technique; only annotate if the technique is explicitly </w:t>
      </w:r>
      <w:r w:rsidR="002520C6" w:rsidRPr="00AB0A01">
        <w:t>state</w:t>
      </w:r>
      <w:r w:rsidR="002520C6">
        <w:t>d</w:t>
      </w:r>
      <w:r w:rsidR="00D52917" w:rsidRPr="00AB0A01">
        <w:t xml:space="preserve">. </w:t>
      </w:r>
      <w:r>
        <w:t xml:space="preserve">See examples under </w:t>
      </w:r>
      <w:r w:rsidR="003026C5">
        <w:t>s</w:t>
      </w:r>
      <w:r>
        <w:t xml:space="preserve">ection </w:t>
      </w:r>
      <w:r w:rsidR="00DE7510" w:rsidRPr="00925B92">
        <w:rPr>
          <w:color w:val="0070C0"/>
          <w:u w:val="single"/>
        </w:rPr>
        <w:fldChar w:fldCharType="begin"/>
      </w:r>
      <w:r w:rsidR="00DE7510" w:rsidRPr="00925B92">
        <w:rPr>
          <w:color w:val="0070C0"/>
          <w:u w:val="single"/>
        </w:rPr>
        <w:instrText xml:space="preserve"> REF _Ref21599828 \n \h </w:instrText>
      </w:r>
      <w:r w:rsidR="00925B92">
        <w:rPr>
          <w:color w:val="0070C0"/>
          <w:u w:val="single"/>
        </w:rPr>
        <w:instrText xml:space="preserve"> \* MERGEFORMAT </w:instrText>
      </w:r>
      <w:r w:rsidR="00DE7510" w:rsidRPr="00925B92">
        <w:rPr>
          <w:color w:val="0070C0"/>
          <w:u w:val="single"/>
        </w:rPr>
      </w:r>
      <w:r w:rsidR="00DE7510" w:rsidRPr="00925B92">
        <w:rPr>
          <w:color w:val="0070C0"/>
          <w:u w:val="single"/>
        </w:rPr>
        <w:fldChar w:fldCharType="separate"/>
      </w:r>
      <w:r w:rsidR="00DE7510" w:rsidRPr="00925B92">
        <w:rPr>
          <w:color w:val="0070C0"/>
          <w:u w:val="single"/>
        </w:rPr>
        <w:t>5.5</w:t>
      </w:r>
      <w:r w:rsidR="00DE7510" w:rsidRPr="00925B92">
        <w:rPr>
          <w:color w:val="0070C0"/>
          <w:u w:val="single"/>
        </w:rPr>
        <w:fldChar w:fldCharType="end"/>
      </w:r>
      <w:r w:rsidR="00DE7510">
        <w:t xml:space="preserve"> </w:t>
      </w:r>
      <w:r>
        <w:t>RT_Technique.</w:t>
      </w:r>
    </w:p>
    <w:p w14:paraId="3F8F7A3A" w14:textId="77777777" w:rsidR="00F15C78" w:rsidRDefault="00F15C78" w:rsidP="00D52917">
      <w:pPr>
        <w:spacing w:after="14" w:line="240" w:lineRule="auto"/>
        <w:rPr>
          <w:b/>
        </w:rPr>
      </w:pPr>
    </w:p>
    <w:p w14:paraId="7E50E7D8" w14:textId="77777777" w:rsidR="00342A41" w:rsidRPr="00AB0A01" w:rsidRDefault="00342A41" w:rsidP="00D52917">
      <w:pPr>
        <w:spacing w:after="14" w:line="240" w:lineRule="auto"/>
        <w:rPr>
          <w:b/>
        </w:rPr>
      </w:pPr>
    </w:p>
    <w:p w14:paraId="00DB5570" w14:textId="217BFBD4" w:rsidR="003B3B9E" w:rsidRPr="00474B36" w:rsidRDefault="003B3B9E" w:rsidP="00474B36">
      <w:pPr>
        <w:pStyle w:val="ListParagraph"/>
        <w:numPr>
          <w:ilvl w:val="1"/>
          <w:numId w:val="19"/>
        </w:numPr>
        <w:spacing w:after="14" w:line="240" w:lineRule="auto"/>
        <w:rPr>
          <w:rStyle w:val="Heading2Char"/>
        </w:rPr>
      </w:pPr>
      <w:bookmarkStart w:id="30" w:name="_Toc22033475"/>
      <w:r w:rsidRPr="00474B36">
        <w:rPr>
          <w:rStyle w:val="Heading2Char"/>
        </w:rPr>
        <w:t>radiation_frequency</w:t>
      </w:r>
      <w:bookmarkEnd w:id="30"/>
    </w:p>
    <w:p w14:paraId="59195F4D" w14:textId="3D9BE2A5" w:rsidR="00FA0758" w:rsidRDefault="008B25D0" w:rsidP="00FA0758">
      <w:pPr>
        <w:spacing w:after="14" w:line="240" w:lineRule="auto"/>
      </w:pPr>
      <w:r>
        <w:t xml:space="preserve">Radiation_frequency is the frequency of radiation fraction delivery. Create </w:t>
      </w:r>
      <w:r w:rsidR="00DE7510" w:rsidRPr="00925B92">
        <w:rPr>
          <w:color w:val="0070C0"/>
          <w:u w:val="single"/>
        </w:rPr>
        <w:fldChar w:fldCharType="begin"/>
      </w:r>
      <w:r w:rsidR="00DE7510" w:rsidRPr="00925B92">
        <w:rPr>
          <w:color w:val="0070C0"/>
          <w:u w:val="single"/>
        </w:rPr>
        <w:instrText xml:space="preserve"> REF _Ref21599853 \h </w:instrText>
      </w:r>
      <w:r w:rsidR="00925B92">
        <w:rPr>
          <w:color w:val="0070C0"/>
          <w:u w:val="single"/>
        </w:rPr>
        <w:instrText xml:space="preserve"> \* MERGEFORMAT </w:instrText>
      </w:r>
      <w:r w:rsidR="00DE7510" w:rsidRPr="00925B92">
        <w:rPr>
          <w:color w:val="0070C0"/>
          <w:u w:val="single"/>
        </w:rPr>
      </w:r>
      <w:r w:rsidR="00DE7510" w:rsidRPr="00925B92">
        <w:rPr>
          <w:color w:val="0070C0"/>
          <w:u w:val="single"/>
        </w:rPr>
        <w:fldChar w:fldCharType="separate"/>
      </w:r>
      <w:r w:rsidR="00DE7510" w:rsidRPr="00925B92">
        <w:rPr>
          <w:rStyle w:val="Heading2Char"/>
          <w:color w:val="0070C0"/>
          <w:u w:val="single"/>
        </w:rPr>
        <w:t>FractionFrequency</w:t>
      </w:r>
      <w:r w:rsidR="00DE7510" w:rsidRPr="00925B92">
        <w:rPr>
          <w:color w:val="0070C0"/>
          <w:u w:val="single"/>
        </w:rPr>
        <w:fldChar w:fldCharType="end"/>
      </w:r>
      <w:r w:rsidR="00DE7510">
        <w:t xml:space="preserve"> </w:t>
      </w:r>
      <w:r>
        <w:t xml:space="preserve"> under Attributes_radiotherapy and fill in with relevant details. Fill radiation_frequency with FractionFrequency. See examples in </w:t>
      </w:r>
      <w:r w:rsidR="003026C5">
        <w:t>s</w:t>
      </w:r>
      <w:r>
        <w:t xml:space="preserve">ection </w:t>
      </w:r>
      <w:r w:rsidR="00DE7510" w:rsidRPr="00925B92">
        <w:rPr>
          <w:color w:val="0070C0"/>
          <w:u w:val="single"/>
        </w:rPr>
        <w:fldChar w:fldCharType="begin"/>
      </w:r>
      <w:r w:rsidR="00DE7510" w:rsidRPr="00925B92">
        <w:rPr>
          <w:color w:val="0070C0"/>
          <w:u w:val="single"/>
        </w:rPr>
        <w:instrText xml:space="preserve"> REF _Ref21599871 \w \h </w:instrText>
      </w:r>
      <w:r w:rsidR="00925B92">
        <w:rPr>
          <w:color w:val="0070C0"/>
          <w:u w:val="single"/>
        </w:rPr>
        <w:instrText xml:space="preserve"> \* MERGEFORMAT </w:instrText>
      </w:r>
      <w:r w:rsidR="00DE7510" w:rsidRPr="00925B92">
        <w:rPr>
          <w:color w:val="0070C0"/>
          <w:u w:val="single"/>
        </w:rPr>
      </w:r>
      <w:r w:rsidR="00DE7510" w:rsidRPr="00925B92">
        <w:rPr>
          <w:color w:val="0070C0"/>
          <w:u w:val="single"/>
        </w:rPr>
        <w:fldChar w:fldCharType="separate"/>
      </w:r>
      <w:r w:rsidR="00DE7510" w:rsidRPr="00925B92">
        <w:rPr>
          <w:color w:val="0070C0"/>
          <w:u w:val="single"/>
        </w:rPr>
        <w:t>5.4</w:t>
      </w:r>
      <w:r w:rsidR="00DE7510" w:rsidRPr="00925B92">
        <w:rPr>
          <w:color w:val="0070C0"/>
          <w:u w:val="single"/>
        </w:rPr>
        <w:fldChar w:fldCharType="end"/>
      </w:r>
      <w:r w:rsidR="00DE7510">
        <w:t xml:space="preserve"> </w:t>
      </w:r>
      <w:r>
        <w:t>FractionFrequency.</w:t>
      </w:r>
    </w:p>
    <w:p w14:paraId="235844C5" w14:textId="77777777" w:rsidR="00FA0758" w:rsidRDefault="00FA0758" w:rsidP="00FA0758">
      <w:pPr>
        <w:spacing w:after="14" w:line="240" w:lineRule="auto"/>
      </w:pPr>
    </w:p>
    <w:p w14:paraId="3F86C370" w14:textId="77777777" w:rsidR="00FA0758" w:rsidRDefault="00FA0758" w:rsidP="00FA0758">
      <w:pPr>
        <w:spacing w:after="14" w:line="240" w:lineRule="auto"/>
      </w:pPr>
    </w:p>
    <w:p w14:paraId="03BD0D17" w14:textId="77777777" w:rsidR="00FA0758" w:rsidRPr="00DA025A" w:rsidRDefault="00FA0758" w:rsidP="00FA0758">
      <w:pPr>
        <w:pStyle w:val="ListParagraph"/>
        <w:numPr>
          <w:ilvl w:val="1"/>
          <w:numId w:val="19"/>
        </w:numPr>
        <w:spacing w:after="14" w:line="240" w:lineRule="auto"/>
        <w:rPr>
          <w:rStyle w:val="Heading2Char"/>
        </w:rPr>
      </w:pPr>
      <w:bookmarkStart w:id="31" w:name="_Toc22033476"/>
      <w:r>
        <w:rPr>
          <w:rStyle w:val="Heading2Char"/>
        </w:rPr>
        <w:t>m</w:t>
      </w:r>
      <w:r w:rsidRPr="00DA025A">
        <w:rPr>
          <w:rStyle w:val="Heading2Char"/>
        </w:rPr>
        <w:t>odality</w:t>
      </w:r>
      <w:bookmarkEnd w:id="31"/>
    </w:p>
    <w:p w14:paraId="212DC9CE" w14:textId="1EC7C47F" w:rsidR="00FA0758" w:rsidRPr="00AB0A01" w:rsidRDefault="00FA0758" w:rsidP="00D52917">
      <w:pPr>
        <w:spacing w:after="14" w:line="240" w:lineRule="auto"/>
      </w:pPr>
      <w:r>
        <w:t xml:space="preserve">Modality is the radiation modality used for the instance of radiotherapy. Create </w:t>
      </w:r>
      <w:r w:rsidR="00DE7510" w:rsidRPr="00925B92">
        <w:rPr>
          <w:color w:val="0070C0"/>
          <w:u w:val="single"/>
        </w:rPr>
        <w:fldChar w:fldCharType="begin"/>
      </w:r>
      <w:r w:rsidR="00DE7510" w:rsidRPr="00925B92">
        <w:rPr>
          <w:color w:val="0070C0"/>
          <w:u w:val="single"/>
        </w:rPr>
        <w:instrText xml:space="preserve"> REF _Ref21599916 \h </w:instrText>
      </w:r>
      <w:r w:rsidR="00925B92">
        <w:rPr>
          <w:color w:val="0070C0"/>
          <w:u w:val="single"/>
        </w:rPr>
        <w:instrText xml:space="preserve"> \* MERGEFORMAT </w:instrText>
      </w:r>
      <w:r w:rsidR="00DE7510" w:rsidRPr="00925B92">
        <w:rPr>
          <w:color w:val="0070C0"/>
          <w:u w:val="single"/>
        </w:rPr>
      </w:r>
      <w:r w:rsidR="00DE7510" w:rsidRPr="00925B92">
        <w:rPr>
          <w:color w:val="0070C0"/>
          <w:u w:val="single"/>
        </w:rPr>
        <w:fldChar w:fldCharType="separate"/>
      </w:r>
      <w:r w:rsidR="00DE7510" w:rsidRPr="00925B92">
        <w:rPr>
          <w:rStyle w:val="Heading2Char"/>
          <w:color w:val="0070C0"/>
          <w:u w:val="single"/>
        </w:rPr>
        <w:t>RT_Modality</w:t>
      </w:r>
      <w:r w:rsidR="00DE7510" w:rsidRPr="00925B92">
        <w:rPr>
          <w:color w:val="0070C0"/>
          <w:u w:val="single"/>
        </w:rPr>
        <w:fldChar w:fldCharType="end"/>
      </w:r>
      <w:r w:rsidR="00DE7510">
        <w:t xml:space="preserve"> </w:t>
      </w:r>
      <w:r>
        <w:t>under Attributes_radiotherapy and fill in with relevant details. Fill in modality with RT_Modality. See examples under</w:t>
      </w:r>
      <w:r w:rsidR="003026C5">
        <w:t xml:space="preserve"> s</w:t>
      </w:r>
      <w:r>
        <w:t xml:space="preserve">ection </w:t>
      </w:r>
      <w:r w:rsidR="00DE7510" w:rsidRPr="00925B92">
        <w:rPr>
          <w:color w:val="0070C0"/>
          <w:u w:val="single"/>
        </w:rPr>
        <w:fldChar w:fldCharType="begin"/>
      </w:r>
      <w:r w:rsidR="00DE7510" w:rsidRPr="00925B92">
        <w:rPr>
          <w:color w:val="0070C0"/>
          <w:u w:val="single"/>
        </w:rPr>
        <w:instrText xml:space="preserve"> REF _Ref21599929 \w \h </w:instrText>
      </w:r>
      <w:r w:rsidR="00925B92">
        <w:rPr>
          <w:color w:val="0070C0"/>
          <w:u w:val="single"/>
        </w:rPr>
        <w:instrText xml:space="preserve"> \* MERGEFORMAT </w:instrText>
      </w:r>
      <w:r w:rsidR="00DE7510" w:rsidRPr="00925B92">
        <w:rPr>
          <w:color w:val="0070C0"/>
          <w:u w:val="single"/>
        </w:rPr>
      </w:r>
      <w:r w:rsidR="00DE7510" w:rsidRPr="00925B92">
        <w:rPr>
          <w:color w:val="0070C0"/>
          <w:u w:val="single"/>
        </w:rPr>
        <w:fldChar w:fldCharType="separate"/>
      </w:r>
      <w:r w:rsidR="00DE7510" w:rsidRPr="00925B92">
        <w:rPr>
          <w:color w:val="0070C0"/>
          <w:u w:val="single"/>
        </w:rPr>
        <w:t>5.6</w:t>
      </w:r>
      <w:r w:rsidR="00DE7510" w:rsidRPr="00925B92">
        <w:rPr>
          <w:color w:val="0070C0"/>
          <w:u w:val="single"/>
        </w:rPr>
        <w:fldChar w:fldCharType="end"/>
      </w:r>
      <w:r w:rsidR="00DE7510">
        <w:t xml:space="preserve"> </w:t>
      </w:r>
      <w:r>
        <w:t>RT_Modality.</w:t>
      </w:r>
    </w:p>
    <w:p w14:paraId="7A954754" w14:textId="77777777" w:rsidR="005228AD" w:rsidRDefault="005228AD" w:rsidP="00D52917">
      <w:pPr>
        <w:spacing w:after="14" w:line="240" w:lineRule="auto"/>
      </w:pPr>
    </w:p>
    <w:p w14:paraId="30047BED" w14:textId="77777777" w:rsidR="00FA0758" w:rsidRPr="00AB0A01" w:rsidRDefault="00FA0758" w:rsidP="00D52917">
      <w:pPr>
        <w:spacing w:after="14" w:line="240" w:lineRule="auto"/>
      </w:pPr>
    </w:p>
    <w:p w14:paraId="4BDE6923" w14:textId="2C78BECC" w:rsidR="003B3B9E" w:rsidRPr="00474B36" w:rsidRDefault="003B3B9E" w:rsidP="00474B36">
      <w:pPr>
        <w:pStyle w:val="ListParagraph"/>
        <w:numPr>
          <w:ilvl w:val="1"/>
          <w:numId w:val="19"/>
        </w:numPr>
        <w:spacing w:after="14" w:line="240" w:lineRule="auto"/>
        <w:rPr>
          <w:rStyle w:val="Heading2Char"/>
        </w:rPr>
      </w:pPr>
      <w:bookmarkStart w:id="32" w:name="_Toc22033477"/>
      <w:r w:rsidRPr="00474B36">
        <w:rPr>
          <w:rStyle w:val="Heading2Char"/>
        </w:rPr>
        <w:t>radiation_energy</w:t>
      </w:r>
      <w:bookmarkEnd w:id="32"/>
    </w:p>
    <w:p w14:paraId="2E7434DD" w14:textId="0DB80EAF" w:rsidR="0055647E" w:rsidRPr="00AB0A01" w:rsidRDefault="00E46BED" w:rsidP="0055647E">
      <w:pPr>
        <w:spacing w:after="14" w:line="240" w:lineRule="auto"/>
      </w:pPr>
      <w:r>
        <w:t xml:space="preserve">Radiation_energy is the energy of the radiation beam. Create </w:t>
      </w:r>
      <w:r w:rsidR="0097615F" w:rsidRPr="00925B92">
        <w:rPr>
          <w:color w:val="0070C0"/>
          <w:u w:val="single"/>
        </w:rPr>
        <w:fldChar w:fldCharType="begin"/>
      </w:r>
      <w:r w:rsidR="0097615F" w:rsidRPr="00925B92">
        <w:rPr>
          <w:color w:val="0070C0"/>
          <w:u w:val="single"/>
        </w:rPr>
        <w:instrText xml:space="preserve"> REF _Ref21599962 \h </w:instrText>
      </w:r>
      <w:r w:rsidR="00925B92">
        <w:rPr>
          <w:color w:val="0070C0"/>
          <w:u w:val="single"/>
        </w:rPr>
        <w:instrText xml:space="preserve"> \* MERGEFORMAT </w:instrText>
      </w:r>
      <w:r w:rsidR="0097615F" w:rsidRPr="00925B92">
        <w:rPr>
          <w:color w:val="0070C0"/>
          <w:u w:val="single"/>
        </w:rPr>
      </w:r>
      <w:r w:rsidR="0097615F" w:rsidRPr="00925B92">
        <w:rPr>
          <w:color w:val="0070C0"/>
          <w:u w:val="single"/>
        </w:rPr>
        <w:fldChar w:fldCharType="separate"/>
      </w:r>
      <w:r w:rsidR="0097615F" w:rsidRPr="00925B92">
        <w:rPr>
          <w:rStyle w:val="Heading2Char"/>
          <w:color w:val="0070C0"/>
          <w:u w:val="single"/>
        </w:rPr>
        <w:t>RT_Energy</w:t>
      </w:r>
      <w:r w:rsidR="0097615F" w:rsidRPr="00925B92">
        <w:rPr>
          <w:color w:val="0070C0"/>
          <w:u w:val="single"/>
        </w:rPr>
        <w:fldChar w:fldCharType="end"/>
      </w:r>
      <w:r w:rsidR="0097615F">
        <w:t xml:space="preserve"> </w:t>
      </w:r>
      <w:r>
        <w:t xml:space="preserve">under Attributes_radiotherapy and fill in with relevant details. Fill radiation_energy with RT_Energy. See examples under </w:t>
      </w:r>
      <w:r w:rsidR="003026C5">
        <w:t>s</w:t>
      </w:r>
      <w:r>
        <w:t xml:space="preserve">ection </w:t>
      </w:r>
      <w:r w:rsidR="0097615F" w:rsidRPr="00925B92">
        <w:rPr>
          <w:color w:val="0070C0"/>
          <w:u w:val="single"/>
        </w:rPr>
        <w:fldChar w:fldCharType="begin"/>
      </w:r>
      <w:r w:rsidR="0097615F" w:rsidRPr="00925B92">
        <w:rPr>
          <w:color w:val="0070C0"/>
          <w:u w:val="single"/>
        </w:rPr>
        <w:instrText xml:space="preserve"> REF _Ref21599972 \w \h </w:instrText>
      </w:r>
      <w:r w:rsidR="00925B92">
        <w:rPr>
          <w:color w:val="0070C0"/>
          <w:u w:val="single"/>
        </w:rPr>
        <w:instrText xml:space="preserve"> \* MERGEFORMAT </w:instrText>
      </w:r>
      <w:r w:rsidR="0097615F" w:rsidRPr="00925B92">
        <w:rPr>
          <w:color w:val="0070C0"/>
          <w:u w:val="single"/>
        </w:rPr>
      </w:r>
      <w:r w:rsidR="0097615F" w:rsidRPr="00925B92">
        <w:rPr>
          <w:color w:val="0070C0"/>
          <w:u w:val="single"/>
        </w:rPr>
        <w:fldChar w:fldCharType="separate"/>
      </w:r>
      <w:r w:rsidR="0097615F" w:rsidRPr="00925B92">
        <w:rPr>
          <w:color w:val="0070C0"/>
          <w:u w:val="single"/>
        </w:rPr>
        <w:t>5.7</w:t>
      </w:r>
      <w:r w:rsidR="0097615F" w:rsidRPr="00925B92">
        <w:rPr>
          <w:color w:val="0070C0"/>
          <w:u w:val="single"/>
        </w:rPr>
        <w:fldChar w:fldCharType="end"/>
      </w:r>
      <w:r w:rsidR="0097615F">
        <w:t xml:space="preserve"> </w:t>
      </w:r>
      <w:r>
        <w:t>RT_</w:t>
      </w:r>
      <w:commentRangeStart w:id="33"/>
      <w:commentRangeStart w:id="34"/>
      <w:r>
        <w:t>Energy</w:t>
      </w:r>
      <w:commentRangeEnd w:id="33"/>
      <w:r w:rsidR="00616C00">
        <w:rPr>
          <w:rStyle w:val="CommentReference"/>
        </w:rPr>
        <w:commentReference w:id="33"/>
      </w:r>
      <w:commentRangeEnd w:id="34"/>
      <w:r w:rsidR="00CF3D75">
        <w:rPr>
          <w:rStyle w:val="CommentReference"/>
        </w:rPr>
        <w:commentReference w:id="34"/>
      </w:r>
      <w:r>
        <w:t>.</w:t>
      </w:r>
    </w:p>
    <w:p w14:paraId="3B1CD143" w14:textId="77777777" w:rsidR="00F15C78" w:rsidRPr="00AB0A01" w:rsidRDefault="00F15C78" w:rsidP="00D52917">
      <w:pPr>
        <w:spacing w:after="14" w:line="240" w:lineRule="auto"/>
      </w:pPr>
    </w:p>
    <w:p w14:paraId="5B94BC0C" w14:textId="77777777" w:rsidR="00F15C78" w:rsidRPr="00AB0A01" w:rsidRDefault="00F15C78" w:rsidP="00D52917">
      <w:pPr>
        <w:spacing w:after="14" w:line="240" w:lineRule="auto"/>
      </w:pPr>
    </w:p>
    <w:p w14:paraId="2D224FE8" w14:textId="3D0352C3" w:rsidR="00CB5E6D" w:rsidRDefault="00016616" w:rsidP="00474B36">
      <w:pPr>
        <w:pStyle w:val="ListParagraph"/>
        <w:numPr>
          <w:ilvl w:val="1"/>
          <w:numId w:val="19"/>
        </w:numPr>
        <w:spacing w:after="14" w:line="240" w:lineRule="auto"/>
        <w:rPr>
          <w:rStyle w:val="Heading2Char"/>
        </w:rPr>
      </w:pPr>
      <w:bookmarkStart w:id="35" w:name="_Ref21599625"/>
      <w:bookmarkStart w:id="36" w:name="_Ref21600667"/>
      <w:bookmarkStart w:id="37" w:name="_Ref21600671"/>
      <w:bookmarkStart w:id="38" w:name="_Toc22033478"/>
      <w:r>
        <w:rPr>
          <w:rStyle w:val="Heading2Char"/>
        </w:rPr>
        <w:t>phase</w:t>
      </w:r>
      <w:r w:rsidR="00CB5E6D">
        <w:rPr>
          <w:rStyle w:val="Heading2Char"/>
        </w:rPr>
        <w:t>_number</w:t>
      </w:r>
      <w:bookmarkEnd w:id="35"/>
      <w:bookmarkEnd w:id="36"/>
      <w:bookmarkEnd w:id="37"/>
      <w:bookmarkEnd w:id="38"/>
    </w:p>
    <w:p w14:paraId="1C1992F2" w14:textId="45D73A38" w:rsidR="00CB5E6D" w:rsidRDefault="00CB5E6D" w:rsidP="00CB5E6D">
      <w:pPr>
        <w:rPr>
          <w:rStyle w:val="Heading2Char"/>
          <w:rFonts w:asciiTheme="minorHAnsi" w:hAnsiTheme="minorHAnsi"/>
          <w:color w:val="auto"/>
          <w:sz w:val="22"/>
          <w:szCs w:val="22"/>
        </w:rPr>
      </w:pPr>
      <w:r>
        <w:t xml:space="preserve">Radiotherapy treatments are generally given in 1-3+ </w:t>
      </w:r>
      <w:r w:rsidR="00016616">
        <w:t>phases</w:t>
      </w:r>
      <w:r>
        <w:t xml:space="preserve">, where each </w:t>
      </w:r>
      <w:r w:rsidR="00016616">
        <w:t>phase</w:t>
      </w:r>
      <w:r>
        <w:t xml:space="preserve"> treats a different, often overlapping, site to a different dose</w:t>
      </w:r>
      <w:r w:rsidR="00016616">
        <w:t xml:space="preserve"> level</w:t>
      </w:r>
      <w:r>
        <w:t xml:space="preserve">. </w:t>
      </w:r>
      <w:r w:rsidR="005C251E">
        <w:t>Phase_</w:t>
      </w:r>
      <w:r w:rsidRPr="00AE2EC3">
        <w:t xml:space="preserve">number is the number of the </w:t>
      </w:r>
      <w:r>
        <w:t>course</w:t>
      </w:r>
      <w:r w:rsidRPr="00AE2EC3">
        <w:t xml:space="preserve">, in order from least to most additional dose. </w:t>
      </w:r>
      <w:r>
        <w:t xml:space="preserve">First </w:t>
      </w:r>
      <w:r w:rsidR="00016616">
        <w:t>phase</w:t>
      </w:r>
      <w:r>
        <w:t xml:space="preserve"> = 1, second </w:t>
      </w:r>
      <w:r w:rsidR="00016616">
        <w:t>phase</w:t>
      </w:r>
      <w:r>
        <w:t xml:space="preserve"> = 2, etc. </w:t>
      </w:r>
      <w:r w:rsidR="00016616">
        <w:t>Phase</w:t>
      </w:r>
      <w:r>
        <w:t xml:space="preserve"> 1 may be referred to as a “first course/plan”, or “initial course/plan”. Subsequen</w:t>
      </w:r>
      <w:r w:rsidR="00C26AAF">
        <w:t>t</w:t>
      </w:r>
      <w:r>
        <w:t xml:space="preserve"> </w:t>
      </w:r>
      <w:r w:rsidR="00016616">
        <w:t>phases</w:t>
      </w:r>
      <w:r>
        <w:t xml:space="preserve"> are often referred to as “cone-down”, “boost”, or “dose-painted” course. </w:t>
      </w:r>
      <w:r w:rsidR="00C26AAF">
        <w:t xml:space="preserve">If there is only one phase, phase = 1. </w:t>
      </w:r>
      <w:r>
        <w:t xml:space="preserve">Do not complete for a total course radiotherapy instance (see section </w:t>
      </w:r>
      <w:r w:rsidR="00925B92" w:rsidRPr="00925B92">
        <w:rPr>
          <w:color w:val="0070C0"/>
          <w:u w:val="single"/>
        </w:rPr>
        <w:fldChar w:fldCharType="begin"/>
      </w:r>
      <w:r w:rsidR="00925B92" w:rsidRPr="00925B92">
        <w:rPr>
          <w:color w:val="0070C0"/>
          <w:u w:val="single"/>
        </w:rPr>
        <w:instrText xml:space="preserve"> REF _Ref21600707 \w \h </w:instrText>
      </w:r>
      <w:r w:rsidR="00925B92" w:rsidRPr="00925B92">
        <w:rPr>
          <w:color w:val="0070C0"/>
          <w:u w:val="single"/>
        </w:rPr>
      </w:r>
      <w:r w:rsidR="00925B92" w:rsidRPr="00925B92">
        <w:rPr>
          <w:color w:val="0070C0"/>
          <w:u w:val="single"/>
        </w:rPr>
        <w:fldChar w:fldCharType="separate"/>
      </w:r>
      <w:r w:rsidR="00925B92" w:rsidRPr="00925B92">
        <w:rPr>
          <w:color w:val="0070C0"/>
          <w:u w:val="single"/>
        </w:rPr>
        <w:t>3</w:t>
      </w:r>
      <w:r w:rsidR="00925B92" w:rsidRPr="00925B92">
        <w:rPr>
          <w:color w:val="0070C0"/>
          <w:u w:val="single"/>
        </w:rPr>
        <w:fldChar w:fldCharType="end"/>
      </w:r>
      <w:r w:rsidR="00925B92" w:rsidRPr="00925B92">
        <w:rPr>
          <w:color w:val="000000" w:themeColor="text1"/>
        </w:rPr>
        <w:t xml:space="preserve"> and </w:t>
      </w:r>
      <w:r w:rsidR="0097615F" w:rsidRPr="00925B92">
        <w:rPr>
          <w:color w:val="0070C0"/>
          <w:u w:val="single"/>
        </w:rPr>
        <w:fldChar w:fldCharType="begin"/>
      </w:r>
      <w:r w:rsidR="0097615F" w:rsidRPr="00925B92">
        <w:rPr>
          <w:color w:val="0070C0"/>
          <w:u w:val="single"/>
        </w:rPr>
        <w:instrText xml:space="preserve"> REF _Ref21600004 \w \h </w:instrText>
      </w:r>
      <w:r w:rsidR="00925B92">
        <w:rPr>
          <w:color w:val="0070C0"/>
          <w:u w:val="single"/>
        </w:rPr>
        <w:instrText xml:space="preserve"> \* MERGEFORMAT </w:instrText>
      </w:r>
      <w:r w:rsidR="0097615F" w:rsidRPr="00925B92">
        <w:rPr>
          <w:color w:val="0070C0"/>
          <w:u w:val="single"/>
        </w:rPr>
      </w:r>
      <w:r w:rsidR="0097615F" w:rsidRPr="00925B92">
        <w:rPr>
          <w:color w:val="0070C0"/>
          <w:u w:val="single"/>
        </w:rPr>
        <w:fldChar w:fldCharType="separate"/>
      </w:r>
      <w:r w:rsidR="0097615F" w:rsidRPr="00925B92">
        <w:rPr>
          <w:color w:val="0070C0"/>
          <w:u w:val="single"/>
        </w:rPr>
        <w:t>4.15</w:t>
      </w:r>
      <w:r w:rsidR="0097615F" w:rsidRPr="00925B92">
        <w:rPr>
          <w:color w:val="0070C0"/>
          <w:u w:val="single"/>
        </w:rPr>
        <w:fldChar w:fldCharType="end"/>
      </w:r>
      <w:r>
        <w:t>).</w:t>
      </w:r>
    </w:p>
    <w:p w14:paraId="1C2716D2" w14:textId="77777777" w:rsidR="00CB5E6D" w:rsidRDefault="00CB5E6D" w:rsidP="00CB5E6D">
      <w:pPr>
        <w:spacing w:after="14" w:line="240" w:lineRule="auto"/>
        <w:rPr>
          <w:rStyle w:val="Heading2Char"/>
          <w:rFonts w:asciiTheme="minorHAnsi" w:hAnsiTheme="minorHAnsi"/>
          <w:color w:val="auto"/>
          <w:sz w:val="22"/>
          <w:szCs w:val="22"/>
        </w:rPr>
      </w:pPr>
    </w:p>
    <w:p w14:paraId="22A34604" w14:textId="2CF27A1A" w:rsidR="00CB5E6D" w:rsidRPr="00AB0A01" w:rsidRDefault="00CB5E6D" w:rsidP="00CB5E6D">
      <w:pPr>
        <w:spacing w:after="14" w:line="240" w:lineRule="auto"/>
        <w:ind w:left="720"/>
      </w:pPr>
      <w:r w:rsidRPr="00AB0A01">
        <w:rPr>
          <w:i/>
        </w:rPr>
        <w:lastRenderedPageBreak/>
        <w:t xml:space="preserve">Example 1: </w:t>
      </w:r>
      <w:r>
        <w:t xml:space="preserve">If the first radiotherapy instance (green text) is being annotated, the </w:t>
      </w:r>
      <w:r w:rsidR="00016616">
        <w:t>phase_n</w:t>
      </w:r>
      <w:r>
        <w:t xml:space="preserve">umber = 1. If the second radiotherapy instance (purple text) is being annotated, </w:t>
      </w:r>
      <w:r w:rsidR="00016616">
        <w:t>phase_</w:t>
      </w:r>
      <w:r>
        <w:t xml:space="preserve">number = 2 (spanless). If the third radiotherapy instance is being annotated, </w:t>
      </w:r>
      <w:r w:rsidR="00016616">
        <w:t>phase_</w:t>
      </w:r>
      <w:r>
        <w:t xml:space="preserve"> number is left blank because it is a total course instance. </w:t>
      </w:r>
    </w:p>
    <w:p w14:paraId="6CC1C51E" w14:textId="77777777" w:rsidR="00CB5E6D" w:rsidRPr="000A5D68" w:rsidRDefault="00CB5E6D" w:rsidP="00CB5E6D">
      <w:pPr>
        <w:spacing w:after="14" w:line="240" w:lineRule="auto"/>
        <w:ind w:left="1440"/>
        <w:rPr>
          <w:color w:val="76923C" w:themeColor="accent3" w:themeShade="BF"/>
        </w:rPr>
      </w:pPr>
      <w:r w:rsidRPr="00AB0A01">
        <w:t>“</w:t>
      </w:r>
      <w:r w:rsidRPr="000A5D68">
        <w:rPr>
          <w:color w:val="76923C" w:themeColor="accent3" w:themeShade="BF"/>
        </w:rPr>
        <w:t>TREATMENT SITE:  Right breast</w:t>
      </w:r>
    </w:p>
    <w:p w14:paraId="60B3FC8B" w14:textId="77777777" w:rsidR="00CB5E6D" w:rsidRPr="000A5D68" w:rsidRDefault="00CB5E6D" w:rsidP="00CB5E6D">
      <w:pPr>
        <w:spacing w:after="14" w:line="240" w:lineRule="auto"/>
        <w:ind w:left="1440"/>
        <w:rPr>
          <w:color w:val="76923C" w:themeColor="accent3" w:themeShade="BF"/>
        </w:rPr>
      </w:pPr>
      <w:r w:rsidRPr="000A5D68">
        <w:rPr>
          <w:color w:val="76923C" w:themeColor="accent3" w:themeShade="BF"/>
        </w:rPr>
        <w:t>ENERGY MODALITY:  6 and 10 MV photons</w:t>
      </w:r>
    </w:p>
    <w:p w14:paraId="73EC48DE" w14:textId="77777777" w:rsidR="00CB5E6D" w:rsidRPr="000A5D68" w:rsidRDefault="00CB5E6D" w:rsidP="00CB5E6D">
      <w:pPr>
        <w:spacing w:after="14" w:line="240" w:lineRule="auto"/>
        <w:ind w:left="1440"/>
        <w:rPr>
          <w:color w:val="76923C" w:themeColor="accent3" w:themeShade="BF"/>
        </w:rPr>
      </w:pPr>
      <w:r w:rsidRPr="000A5D68">
        <w:rPr>
          <w:color w:val="76923C" w:themeColor="accent3" w:themeShade="BF"/>
        </w:rPr>
        <w:t>TECHNIQUE:  Tangents/IMRT</w:t>
      </w:r>
    </w:p>
    <w:p w14:paraId="4AB46DD3" w14:textId="6BD8956E" w:rsidR="00CB5E6D" w:rsidRPr="000A5D68" w:rsidRDefault="741EEADF" w:rsidP="741EEADF">
      <w:pPr>
        <w:spacing w:after="14" w:line="240" w:lineRule="auto"/>
        <w:ind w:left="1440"/>
        <w:rPr>
          <w:color w:val="76923C" w:themeColor="accent3" w:themeShade="BF"/>
        </w:rPr>
      </w:pPr>
      <w:r w:rsidRPr="741EEADF">
        <w:rPr>
          <w:color w:val="76923C" w:themeColor="accent3" w:themeShade="BF"/>
        </w:rPr>
        <w:t>Delivered MINIMUM TUMOR DOSE:  50 Gy</w:t>
      </w:r>
    </w:p>
    <w:p w14:paraId="06E61731" w14:textId="77777777" w:rsidR="00CB5E6D" w:rsidRPr="000A5D68" w:rsidRDefault="00CB5E6D" w:rsidP="00CB5E6D">
      <w:pPr>
        <w:spacing w:after="14" w:line="240" w:lineRule="auto"/>
        <w:ind w:left="1440"/>
        <w:rPr>
          <w:color w:val="76923C" w:themeColor="accent3" w:themeShade="BF"/>
        </w:rPr>
      </w:pPr>
      <w:r w:rsidRPr="000A5D68">
        <w:rPr>
          <w:color w:val="76923C" w:themeColor="accent3" w:themeShade="BF"/>
        </w:rPr>
        <w:t xml:space="preserve"> FROM:  7/23/12</w:t>
      </w:r>
    </w:p>
    <w:p w14:paraId="4414569E" w14:textId="77777777" w:rsidR="00CB5E6D" w:rsidRPr="000A5D68" w:rsidRDefault="00CB5E6D" w:rsidP="00CB5E6D">
      <w:pPr>
        <w:spacing w:after="14" w:line="240" w:lineRule="auto"/>
        <w:ind w:left="1440"/>
        <w:rPr>
          <w:color w:val="76923C" w:themeColor="accent3" w:themeShade="BF"/>
        </w:rPr>
      </w:pPr>
      <w:r w:rsidRPr="000A5D68">
        <w:rPr>
          <w:color w:val="76923C" w:themeColor="accent3" w:themeShade="BF"/>
        </w:rPr>
        <w:t>TO:  8/24/12</w:t>
      </w:r>
    </w:p>
    <w:p w14:paraId="5B4BBE7E" w14:textId="77777777" w:rsidR="00CB5E6D" w:rsidRPr="000A5D68" w:rsidRDefault="00CB5E6D" w:rsidP="00CB5E6D">
      <w:pPr>
        <w:spacing w:after="14" w:line="240" w:lineRule="auto"/>
        <w:ind w:left="1440"/>
        <w:rPr>
          <w:color w:val="76923C" w:themeColor="accent3" w:themeShade="BF"/>
        </w:rPr>
      </w:pPr>
      <w:r w:rsidRPr="000A5D68">
        <w:rPr>
          <w:color w:val="76923C" w:themeColor="accent3" w:themeShade="BF"/>
        </w:rPr>
        <w:t>FRACTION NUMBER:  25</w:t>
      </w:r>
    </w:p>
    <w:p w14:paraId="03D7D27A" w14:textId="77777777" w:rsidR="00CB5E6D" w:rsidRPr="000A5D68" w:rsidRDefault="00CB5E6D" w:rsidP="00CB5E6D">
      <w:pPr>
        <w:spacing w:after="14" w:line="240" w:lineRule="auto"/>
        <w:ind w:left="1440"/>
        <w:rPr>
          <w:color w:val="76923C" w:themeColor="accent3" w:themeShade="BF"/>
        </w:rPr>
      </w:pPr>
      <w:r w:rsidRPr="000A5D68">
        <w:rPr>
          <w:color w:val="76923C" w:themeColor="accent3" w:themeShade="BF"/>
        </w:rPr>
        <w:t>ELAPSED DAYS:  32</w:t>
      </w:r>
    </w:p>
    <w:p w14:paraId="09B2389D" w14:textId="77777777" w:rsidR="00CB5E6D" w:rsidRPr="00AB0A01" w:rsidRDefault="00CB5E6D" w:rsidP="00CB5E6D">
      <w:pPr>
        <w:spacing w:after="14" w:line="240" w:lineRule="auto"/>
        <w:ind w:left="1440"/>
      </w:pPr>
    </w:p>
    <w:p w14:paraId="15328B8C" w14:textId="77777777" w:rsidR="00CB5E6D" w:rsidRPr="000A5D68" w:rsidRDefault="00CB5E6D" w:rsidP="00CB5E6D">
      <w:pPr>
        <w:spacing w:after="14" w:line="240" w:lineRule="auto"/>
        <w:ind w:left="1440"/>
        <w:rPr>
          <w:color w:val="7030A0"/>
        </w:rPr>
      </w:pPr>
      <w:r w:rsidRPr="000A5D68">
        <w:rPr>
          <w:color w:val="7030A0"/>
        </w:rPr>
        <w:t>TREATMENT SITE:  Right breast boost</w:t>
      </w:r>
    </w:p>
    <w:p w14:paraId="4F20294A" w14:textId="77777777" w:rsidR="00CB5E6D" w:rsidRPr="000A5D68" w:rsidRDefault="00CB5E6D" w:rsidP="00CB5E6D">
      <w:pPr>
        <w:spacing w:after="14" w:line="240" w:lineRule="auto"/>
        <w:ind w:left="1440"/>
        <w:rPr>
          <w:color w:val="7030A0"/>
        </w:rPr>
      </w:pPr>
      <w:r w:rsidRPr="000A5D68">
        <w:rPr>
          <w:color w:val="7030A0"/>
        </w:rPr>
        <w:t>ENERGY MODALITY:  15 MEV electrons</w:t>
      </w:r>
    </w:p>
    <w:p w14:paraId="1FDCD4E6" w14:textId="77777777" w:rsidR="00CB5E6D" w:rsidRPr="000A5D68" w:rsidRDefault="00CB5E6D" w:rsidP="00CB5E6D">
      <w:pPr>
        <w:spacing w:after="14" w:line="240" w:lineRule="auto"/>
        <w:ind w:left="1440"/>
        <w:rPr>
          <w:color w:val="7030A0"/>
        </w:rPr>
      </w:pPr>
      <w:r w:rsidRPr="000A5D68">
        <w:rPr>
          <w:color w:val="7030A0"/>
        </w:rPr>
        <w:t xml:space="preserve"> TECHNIQUE:  En face</w:t>
      </w:r>
    </w:p>
    <w:p w14:paraId="75E04D4C" w14:textId="77777777" w:rsidR="00CB5E6D" w:rsidRPr="000A5D68" w:rsidRDefault="00CB5E6D" w:rsidP="00CB5E6D">
      <w:pPr>
        <w:spacing w:after="14" w:line="240" w:lineRule="auto"/>
        <w:ind w:left="1440"/>
        <w:rPr>
          <w:color w:val="7030A0"/>
        </w:rPr>
      </w:pPr>
      <w:r w:rsidRPr="000A5D68">
        <w:rPr>
          <w:color w:val="7030A0"/>
        </w:rPr>
        <w:t>MINIMUM TUMOR DOSE:  12 Gy</w:t>
      </w:r>
    </w:p>
    <w:p w14:paraId="39026355" w14:textId="77777777" w:rsidR="00CB5E6D" w:rsidRPr="000A5D68" w:rsidRDefault="00CB5E6D" w:rsidP="00CB5E6D">
      <w:pPr>
        <w:spacing w:after="14" w:line="240" w:lineRule="auto"/>
        <w:ind w:left="1440"/>
        <w:rPr>
          <w:color w:val="7030A0"/>
        </w:rPr>
      </w:pPr>
      <w:r w:rsidRPr="000A5D68">
        <w:rPr>
          <w:color w:val="7030A0"/>
        </w:rPr>
        <w:t xml:space="preserve"> FROM:  8/27/12</w:t>
      </w:r>
    </w:p>
    <w:p w14:paraId="2BA97DFC" w14:textId="77777777" w:rsidR="00CB5E6D" w:rsidRPr="000A5D68" w:rsidRDefault="00CB5E6D" w:rsidP="00CB5E6D">
      <w:pPr>
        <w:spacing w:after="14" w:line="240" w:lineRule="auto"/>
        <w:ind w:left="1440"/>
        <w:rPr>
          <w:color w:val="7030A0"/>
        </w:rPr>
      </w:pPr>
      <w:r w:rsidRPr="000A5D68">
        <w:rPr>
          <w:color w:val="7030A0"/>
        </w:rPr>
        <w:t>TO:  9/04/12</w:t>
      </w:r>
    </w:p>
    <w:p w14:paraId="2052F8AD" w14:textId="77777777" w:rsidR="00CB5E6D" w:rsidRPr="000A5D68" w:rsidRDefault="00CB5E6D" w:rsidP="00CB5E6D">
      <w:pPr>
        <w:spacing w:after="14" w:line="240" w:lineRule="auto"/>
        <w:ind w:left="1440"/>
        <w:rPr>
          <w:color w:val="7030A0"/>
        </w:rPr>
      </w:pPr>
      <w:r w:rsidRPr="000A5D68">
        <w:rPr>
          <w:color w:val="7030A0"/>
        </w:rPr>
        <w:t>FRACTION NUMBER:  6</w:t>
      </w:r>
    </w:p>
    <w:p w14:paraId="2A1ACD4E" w14:textId="77777777" w:rsidR="00CB5E6D" w:rsidRPr="000A5D68" w:rsidRDefault="00CB5E6D" w:rsidP="00CB5E6D">
      <w:pPr>
        <w:spacing w:after="14" w:line="240" w:lineRule="auto"/>
        <w:ind w:left="1440"/>
        <w:rPr>
          <w:color w:val="7030A0"/>
        </w:rPr>
      </w:pPr>
      <w:r w:rsidRPr="000A5D68">
        <w:rPr>
          <w:color w:val="7030A0"/>
        </w:rPr>
        <w:t>ELAPSED DAYS:  8</w:t>
      </w:r>
    </w:p>
    <w:p w14:paraId="6142F59C" w14:textId="77777777" w:rsidR="00CB5E6D" w:rsidRPr="00AB0A01" w:rsidRDefault="00CB5E6D" w:rsidP="00CB5E6D">
      <w:pPr>
        <w:spacing w:after="14" w:line="240" w:lineRule="auto"/>
        <w:ind w:left="1440"/>
      </w:pPr>
    </w:p>
    <w:p w14:paraId="60D55E6D" w14:textId="77777777" w:rsidR="00CB5E6D" w:rsidRPr="000A5D68" w:rsidRDefault="00CB5E6D" w:rsidP="00CB5E6D">
      <w:pPr>
        <w:spacing w:after="14" w:line="240" w:lineRule="auto"/>
        <w:ind w:left="1440"/>
        <w:rPr>
          <w:color w:val="548DD4" w:themeColor="text2" w:themeTint="99"/>
        </w:rPr>
      </w:pPr>
      <w:r w:rsidRPr="000A5D68">
        <w:rPr>
          <w:color w:val="548DD4" w:themeColor="text2" w:themeTint="99"/>
        </w:rPr>
        <w:t>TOTAL DOSE TO TUMOR BED: 62 Gy</w:t>
      </w:r>
    </w:p>
    <w:p w14:paraId="749465FE" w14:textId="77777777" w:rsidR="00CB5E6D" w:rsidRPr="000A5D68" w:rsidRDefault="00CB5E6D" w:rsidP="00CB5E6D">
      <w:pPr>
        <w:spacing w:after="14" w:line="240" w:lineRule="auto"/>
        <w:ind w:left="1440"/>
        <w:rPr>
          <w:color w:val="548DD4" w:themeColor="text2" w:themeTint="99"/>
        </w:rPr>
      </w:pPr>
      <w:r w:rsidRPr="000A5D68">
        <w:rPr>
          <w:color w:val="548DD4" w:themeColor="text2" w:themeTint="99"/>
        </w:rPr>
        <w:t xml:space="preserve"> FROM:  7/23/12</w:t>
      </w:r>
    </w:p>
    <w:p w14:paraId="7C19BEC6" w14:textId="77777777" w:rsidR="00CB5E6D" w:rsidRPr="000A5D68" w:rsidRDefault="00CB5E6D" w:rsidP="00CB5E6D">
      <w:pPr>
        <w:spacing w:after="14" w:line="240" w:lineRule="auto"/>
        <w:ind w:left="1440"/>
        <w:rPr>
          <w:color w:val="548DD4" w:themeColor="text2" w:themeTint="99"/>
        </w:rPr>
      </w:pPr>
      <w:r w:rsidRPr="000A5D68">
        <w:rPr>
          <w:color w:val="548DD4" w:themeColor="text2" w:themeTint="99"/>
        </w:rPr>
        <w:t>TO:  9/04/12</w:t>
      </w:r>
    </w:p>
    <w:p w14:paraId="02B8BBBA" w14:textId="77777777" w:rsidR="00CB5E6D" w:rsidRPr="000A5D68" w:rsidRDefault="00CB5E6D" w:rsidP="00CB5E6D">
      <w:pPr>
        <w:spacing w:after="14" w:line="240" w:lineRule="auto"/>
        <w:ind w:left="1440"/>
        <w:rPr>
          <w:color w:val="548DD4" w:themeColor="text2" w:themeTint="99"/>
        </w:rPr>
      </w:pPr>
      <w:r w:rsidRPr="000A5D68">
        <w:rPr>
          <w:color w:val="548DD4" w:themeColor="text2" w:themeTint="99"/>
        </w:rPr>
        <w:t>TOTAL FRACTIONS:  31</w:t>
      </w:r>
    </w:p>
    <w:p w14:paraId="0406838C" w14:textId="77777777" w:rsidR="00CB5E6D" w:rsidRPr="00AB0A01" w:rsidRDefault="00CB5E6D" w:rsidP="00CB5E6D">
      <w:pPr>
        <w:spacing w:after="14" w:line="240" w:lineRule="auto"/>
        <w:ind w:left="1440"/>
      </w:pPr>
      <w:r w:rsidRPr="000A5D68">
        <w:rPr>
          <w:color w:val="548DD4" w:themeColor="text2" w:themeTint="99"/>
        </w:rPr>
        <w:t>TOTAL ELAPSED DAYS:  43</w:t>
      </w:r>
      <w:r w:rsidRPr="00AB0A01">
        <w:t>”</w:t>
      </w:r>
    </w:p>
    <w:p w14:paraId="08F15573" w14:textId="77777777" w:rsidR="00CB5E6D" w:rsidRDefault="00CB5E6D" w:rsidP="00CB5E6D">
      <w:pPr>
        <w:spacing w:after="14" w:line="240" w:lineRule="auto"/>
        <w:rPr>
          <w:rStyle w:val="Heading2Char"/>
          <w:rFonts w:asciiTheme="minorHAnsi" w:hAnsiTheme="minorHAnsi"/>
          <w:color w:val="auto"/>
          <w:sz w:val="22"/>
          <w:szCs w:val="22"/>
        </w:rPr>
      </w:pPr>
    </w:p>
    <w:p w14:paraId="2D67E11C" w14:textId="3651622B" w:rsidR="00CB5E6D" w:rsidRPr="00B732B5" w:rsidRDefault="00CB5E6D" w:rsidP="00CB5E6D">
      <w:pPr>
        <w:spacing w:after="0" w:line="240" w:lineRule="auto"/>
        <w:ind w:left="720"/>
      </w:pPr>
      <w:r w:rsidRPr="008A71E7">
        <w:t xml:space="preserve">Example 2.This example shows the </w:t>
      </w:r>
      <w:r w:rsidR="00016616">
        <w:t>phase_</w:t>
      </w:r>
      <w:r w:rsidRPr="008A71E7">
        <w:t xml:space="preserve">number annotation for the </w:t>
      </w:r>
      <w:r w:rsidR="00016616">
        <w:t>second radiotherapy instance (the boost course)</w:t>
      </w:r>
      <w:r w:rsidRPr="008A71E7">
        <w:t>. In this</w:t>
      </w:r>
      <w:r>
        <w:t xml:space="preserve"> example, the total treatment was given in two </w:t>
      </w:r>
      <w:r w:rsidR="00016616">
        <w:t xml:space="preserve">phases, </w:t>
      </w:r>
      <w:r>
        <w:t xml:space="preserve">but with an overlapping timeline because it is a </w:t>
      </w:r>
      <w:r>
        <w:rPr>
          <w:i/>
        </w:rPr>
        <w:t>simultaneous</w:t>
      </w:r>
      <w:r>
        <w:t xml:space="preserve"> boost (AKA dose-painted boost), which means that a higher dose per fraction is given to a smaller area, while a larger area is given a lower dose per fraction. Here, the pancreas received 50.4 Gy in 28 fractions (1.8 Gy per fraction), while areas within the pancreas at highest risk of tumor recurrence (“high-risk-regions), received 59.4 Gy in 28 fractions (2.12 Gy per fraction) </w:t>
      </w:r>
      <w:r w:rsidRPr="00983E8D">
        <w:rPr>
          <w:i/>
        </w:rPr>
        <w:t>at the same time</w:t>
      </w:r>
      <w:r>
        <w:t xml:space="preserve">. Although the </w:t>
      </w:r>
      <w:r w:rsidR="002F518C">
        <w:t>second phase is delivered</w:t>
      </w:r>
      <w:r>
        <w:t xml:space="preserve"> simultaneous to the first course, it is still annotated as the second </w:t>
      </w:r>
      <w:r w:rsidR="002F518C">
        <w:t>phase</w:t>
      </w:r>
      <w:r>
        <w:t xml:space="preserve"> because it </w:t>
      </w:r>
      <w:r w:rsidR="002F518C">
        <w:t>g</w:t>
      </w:r>
      <w:r>
        <w:t>oes to a higher dose.</w:t>
      </w:r>
    </w:p>
    <w:p w14:paraId="0533B434" w14:textId="77777777" w:rsidR="00CB5E6D" w:rsidRDefault="00CB5E6D" w:rsidP="00CB5E6D">
      <w:pPr>
        <w:spacing w:after="0"/>
        <w:ind w:left="720"/>
      </w:pPr>
      <w:r>
        <w:t xml:space="preserve"> “The patient received 50.4 Gy in 28 fractions to the pancreas, with a simultaneous integrated boost to 59.4 in 28 fractions to the high-risk regions from 12/1/2019-1/9/2020.”</w:t>
      </w:r>
    </w:p>
    <w:p w14:paraId="02CD3AF2" w14:textId="6EF82374" w:rsidR="00CB5E6D" w:rsidRDefault="002F518C" w:rsidP="00CB5E6D">
      <w:pPr>
        <w:spacing w:after="0"/>
        <w:ind w:left="720"/>
      </w:pPr>
      <w:r>
        <w:t>Phase_</w:t>
      </w:r>
      <w:r w:rsidR="00CB5E6D">
        <w:t>number = 2</w:t>
      </w:r>
    </w:p>
    <w:p w14:paraId="407503EA" w14:textId="6423FBB3" w:rsidR="00EE0289" w:rsidRDefault="00EE0289" w:rsidP="00CB5E6D">
      <w:pPr>
        <w:spacing w:after="0"/>
        <w:ind w:left="720"/>
      </w:pPr>
    </w:p>
    <w:p w14:paraId="56D04A38" w14:textId="77406245" w:rsidR="00EE0289" w:rsidRDefault="00EE0289" w:rsidP="00EE0289">
      <w:pPr>
        <w:spacing w:after="14" w:line="240" w:lineRule="auto"/>
        <w:ind w:left="720"/>
      </w:pPr>
      <w:r>
        <w:rPr>
          <w:i/>
          <w:iCs/>
        </w:rPr>
        <w:t xml:space="preserve">Example 3: </w:t>
      </w:r>
      <w:r>
        <w:t xml:space="preserve">In this example, the radiotherapy courses are overlapping in time. However, only the right breast has two treatment phases: phase 1 (in blue) to the right breast phase 2 (in purple) </w:t>
      </w:r>
      <w:r>
        <w:lastRenderedPageBreak/>
        <w:t>to the right breast boost. The treatment to the supraclavicular region is given in a single phase and so is phase 1 (in green).</w:t>
      </w:r>
    </w:p>
    <w:p w14:paraId="0FBC1C37" w14:textId="77777777" w:rsidR="00EE0289" w:rsidRPr="00EE0289" w:rsidRDefault="00EE0289" w:rsidP="00EE0289">
      <w:pPr>
        <w:spacing w:after="14" w:line="240" w:lineRule="auto"/>
        <w:ind w:left="720"/>
      </w:pPr>
      <w:r>
        <w:rPr>
          <w:i/>
          <w:iCs/>
        </w:rPr>
        <w:tab/>
        <w:t>“</w:t>
      </w:r>
      <w:r w:rsidRPr="00EE0289">
        <w:rPr>
          <w:color w:val="365F91" w:themeColor="accent1" w:themeShade="BF"/>
        </w:rPr>
        <w:t>Right breast treated with 3DCRT to 50 Gy in 25 fractions from 12/9/19-1/6/20</w:t>
      </w:r>
    </w:p>
    <w:p w14:paraId="3E93239A" w14:textId="77777777" w:rsidR="00EE0289" w:rsidRPr="00EE0289" w:rsidRDefault="00EE0289" w:rsidP="00EE0289">
      <w:pPr>
        <w:spacing w:after="14" w:line="240" w:lineRule="auto"/>
        <w:ind w:left="720"/>
        <w:rPr>
          <w:color w:val="76923C" w:themeColor="accent3" w:themeShade="BF"/>
        </w:rPr>
      </w:pPr>
      <w:r w:rsidRPr="00EE0289">
        <w:rPr>
          <w:i/>
          <w:iCs/>
          <w:color w:val="76923C" w:themeColor="accent3" w:themeShade="BF"/>
        </w:rPr>
        <w:tab/>
        <w:t xml:space="preserve"> </w:t>
      </w:r>
      <w:r w:rsidRPr="00EE0289">
        <w:rPr>
          <w:color w:val="76923C" w:themeColor="accent3" w:themeShade="BF"/>
        </w:rPr>
        <w:t xml:space="preserve"> Supraclavicular region treated with 3DCRT to 60 Gy in 30 fractions 12/9/19-1/11/20</w:t>
      </w:r>
    </w:p>
    <w:p w14:paraId="2DC99893" w14:textId="77777777" w:rsidR="00EE0289" w:rsidRPr="00EE0289" w:rsidRDefault="00EE0289" w:rsidP="00EE0289">
      <w:pPr>
        <w:spacing w:after="14" w:line="240" w:lineRule="auto"/>
        <w:ind w:left="720" w:firstLine="720"/>
        <w:rPr>
          <w:color w:val="5F497A" w:themeColor="accent4" w:themeShade="BF"/>
        </w:rPr>
      </w:pPr>
      <w:r w:rsidRPr="00EE0289">
        <w:rPr>
          <w:color w:val="5F497A" w:themeColor="accent4" w:themeShade="BF"/>
        </w:rPr>
        <w:t xml:space="preserve"> Right breast boost to 10 Gy in 5 fractions from 1/7/20-1/11/20”</w:t>
      </w:r>
    </w:p>
    <w:p w14:paraId="537BFE1C" w14:textId="77777777" w:rsidR="00EE0289" w:rsidRDefault="00EE0289" w:rsidP="00CB5E6D">
      <w:pPr>
        <w:spacing w:after="0"/>
        <w:ind w:left="720"/>
      </w:pPr>
    </w:p>
    <w:p w14:paraId="1671CB65" w14:textId="77777777" w:rsidR="00CB5E6D" w:rsidRPr="00CB5E6D" w:rsidRDefault="00CB5E6D" w:rsidP="00CB5E6D">
      <w:pPr>
        <w:spacing w:after="0"/>
        <w:ind w:left="720"/>
        <w:rPr>
          <w:rStyle w:val="Heading2Char"/>
          <w:rFonts w:asciiTheme="minorHAnsi" w:eastAsiaTheme="minorHAnsi" w:hAnsiTheme="minorHAnsi" w:cstheme="minorBidi"/>
          <w:color w:val="auto"/>
          <w:sz w:val="22"/>
          <w:szCs w:val="22"/>
        </w:rPr>
      </w:pPr>
    </w:p>
    <w:p w14:paraId="73FF07DA" w14:textId="26D01058" w:rsidR="0029128B" w:rsidRPr="00474B36" w:rsidRDefault="0029128B" w:rsidP="00474B36">
      <w:pPr>
        <w:pStyle w:val="ListParagraph"/>
        <w:numPr>
          <w:ilvl w:val="1"/>
          <w:numId w:val="19"/>
        </w:numPr>
        <w:spacing w:after="14" w:line="240" w:lineRule="auto"/>
        <w:rPr>
          <w:rStyle w:val="Heading2Char"/>
        </w:rPr>
      </w:pPr>
      <w:bookmarkStart w:id="39" w:name="_Ref21598356"/>
      <w:bookmarkStart w:id="40" w:name="_Ref21598400"/>
      <w:bookmarkStart w:id="41" w:name="_Toc22033479"/>
      <w:r w:rsidRPr="00474B36">
        <w:rPr>
          <w:rStyle w:val="Heading2Char"/>
        </w:rPr>
        <w:t>boost</w:t>
      </w:r>
      <w:bookmarkEnd w:id="39"/>
      <w:bookmarkEnd w:id="40"/>
      <w:bookmarkEnd w:id="41"/>
    </w:p>
    <w:p w14:paraId="60E362AE" w14:textId="1FA0051A" w:rsidR="004E2FB5" w:rsidRDefault="00CB5E6D" w:rsidP="00D52917">
      <w:pPr>
        <w:spacing w:after="14" w:line="240" w:lineRule="auto"/>
      </w:pPr>
      <w:r>
        <w:t xml:space="preserve">Radiotherapy treatments are generally given in 1-3+ </w:t>
      </w:r>
      <w:r w:rsidR="00925B92">
        <w:t>phases,</w:t>
      </w:r>
      <w:r>
        <w:t xml:space="preserve"> where each </w:t>
      </w:r>
      <w:r w:rsidR="002F518C">
        <w:t xml:space="preserve">phase </w:t>
      </w:r>
      <w:r>
        <w:t xml:space="preserve">treats a different, often overlapping, site to a different dose.  </w:t>
      </w:r>
      <w:r w:rsidR="00E46BED">
        <w:t xml:space="preserve">A boost </w:t>
      </w:r>
      <w:r>
        <w:t xml:space="preserve">refers to a specific type of </w:t>
      </w:r>
      <w:r w:rsidR="002F518C">
        <w:t>phase</w:t>
      </w:r>
      <w:r w:rsidR="00E46BED">
        <w:t xml:space="preserve"> within an overall treatment which has a smaller t</w:t>
      </w:r>
      <w:r w:rsidR="002F518C">
        <w:t>reatment volume than the first phase</w:t>
      </w:r>
      <w:r w:rsidR="00E46BED">
        <w:t xml:space="preserve">, and so the smaller volume goes to a higher dose. </w:t>
      </w:r>
      <w:r w:rsidR="000F21CF">
        <w:t xml:space="preserve">Generally, areas that receive a boost are areas at highest risk of tumor recurrence (e.g. the surgical cavity where the tumor was removed from, an area where there was a positive margin after </w:t>
      </w:r>
      <w:proofErr w:type="gramStart"/>
      <w:r w:rsidR="000F21CF">
        <w:t>surgery,</w:t>
      </w:r>
      <w:proofErr w:type="gramEnd"/>
      <w:r w:rsidR="000F21CF">
        <w:t xml:space="preserve"> or gross tumor). </w:t>
      </w:r>
      <w:r w:rsidR="00E46BED">
        <w:t xml:space="preserve">The boost treatment_site is always within the </w:t>
      </w:r>
      <w:r w:rsidR="002F518C">
        <w:t>phase 1</w:t>
      </w:r>
      <w:r w:rsidR="00E46BED">
        <w:t xml:space="preserve"> treatment_site. Boosts can be either sequential (follow the first course sequentially), or simultaneous (higher dose per fraction delivered to a boost volume within a larger treatment area that is getting a smaller dose per fraction). Boosts are also known as “cone-downs”, “field-in-field”, “dose-painting”, </w:t>
      </w:r>
      <w:r w:rsidR="00B732B5">
        <w:t xml:space="preserve">“SIB”, </w:t>
      </w:r>
      <w:r w:rsidR="00E46BED">
        <w:t xml:space="preserve">or “dose painting”. </w:t>
      </w:r>
      <w:r>
        <w:t xml:space="preserve">The boost property indicates whether the </w:t>
      </w:r>
      <w:r w:rsidR="002F518C">
        <w:t>phase</w:t>
      </w:r>
      <w:r>
        <w:t xml:space="preserve"> being annotated is explicitly referred to as a boost course. </w:t>
      </w:r>
      <w:r w:rsidR="00E46BED">
        <w:t xml:space="preserve">Create </w:t>
      </w:r>
      <w:r w:rsidR="008A4E5E">
        <w:rPr>
          <w:color w:val="0070C0"/>
          <w:u w:val="single"/>
        </w:rPr>
        <w:fldChar w:fldCharType="begin"/>
      </w:r>
      <w:r w:rsidR="008A4E5E">
        <w:instrText xml:space="preserve"> REF _Ref21612528 \h </w:instrText>
      </w:r>
      <w:r w:rsidR="008A4E5E">
        <w:rPr>
          <w:color w:val="0070C0"/>
          <w:u w:val="single"/>
        </w:rPr>
      </w:r>
      <w:r w:rsidR="008A4E5E">
        <w:rPr>
          <w:color w:val="0070C0"/>
          <w:u w:val="single"/>
        </w:rPr>
        <w:fldChar w:fldCharType="separate"/>
      </w:r>
      <w:r w:rsidR="008A4E5E" w:rsidRPr="00474B36">
        <w:rPr>
          <w:rStyle w:val="Heading2Char"/>
        </w:rPr>
        <w:t>Boost</w:t>
      </w:r>
      <w:r w:rsidR="008A4E5E">
        <w:rPr>
          <w:rStyle w:val="Heading2Char"/>
        </w:rPr>
        <w:t>_span</w:t>
      </w:r>
      <w:r w:rsidR="008A4E5E">
        <w:rPr>
          <w:color w:val="0070C0"/>
          <w:u w:val="single"/>
        </w:rPr>
        <w:fldChar w:fldCharType="end"/>
      </w:r>
      <w:r w:rsidR="00E46BED">
        <w:t xml:space="preserve"> und</w:t>
      </w:r>
      <w:r w:rsidR="00FD1A77">
        <w:t>er Attributes_radiotherapy and f</w:t>
      </w:r>
      <w:r w:rsidR="00E46BED">
        <w:t>ill in wi</w:t>
      </w:r>
      <w:r w:rsidR="005B6D97">
        <w:t xml:space="preserve">th relevant details. Fill boost </w:t>
      </w:r>
      <w:r w:rsidR="00E46BED">
        <w:t>with Boost</w:t>
      </w:r>
      <w:r w:rsidR="008A4E5E">
        <w:t>_span</w:t>
      </w:r>
      <w:r w:rsidR="00E46BED">
        <w:t xml:space="preserve">. </w:t>
      </w:r>
      <w:r w:rsidR="002F518C">
        <w:t>Although most radiotherapy instances with phase_number &gt; 1 will be boost courses, only annotate this property</w:t>
      </w:r>
      <w:r w:rsidR="00342A41">
        <w:t xml:space="preserve"> if the instanc</w:t>
      </w:r>
      <w:r w:rsidR="000A5D68">
        <w:t xml:space="preserve">e being annotated </w:t>
      </w:r>
      <w:r w:rsidR="002F518C">
        <w:t>explicitly refers to a boost</w:t>
      </w:r>
      <w:r w:rsidR="00342A41">
        <w:t>.</w:t>
      </w:r>
      <w:r w:rsidR="00E46BED">
        <w:t xml:space="preserve"> See examples under </w:t>
      </w:r>
      <w:r w:rsidR="003026C5">
        <w:t>s</w:t>
      </w:r>
      <w:r w:rsidR="00E46BED">
        <w:t xml:space="preserve">ection </w:t>
      </w:r>
      <w:r w:rsidR="0097615F" w:rsidRPr="00925B92">
        <w:rPr>
          <w:color w:val="0070C0"/>
          <w:u w:val="single"/>
        </w:rPr>
        <w:fldChar w:fldCharType="begin"/>
      </w:r>
      <w:r w:rsidR="0097615F" w:rsidRPr="00925B92">
        <w:rPr>
          <w:color w:val="0070C0"/>
          <w:u w:val="single"/>
        </w:rPr>
        <w:instrText xml:space="preserve"> REF _Ref21600079 \w \h </w:instrText>
      </w:r>
      <w:r w:rsidR="00925B92">
        <w:rPr>
          <w:color w:val="0070C0"/>
          <w:u w:val="single"/>
        </w:rPr>
        <w:instrText xml:space="preserve"> \* MERGEFORMAT </w:instrText>
      </w:r>
      <w:r w:rsidR="0097615F" w:rsidRPr="00925B92">
        <w:rPr>
          <w:color w:val="0070C0"/>
          <w:u w:val="single"/>
        </w:rPr>
      </w:r>
      <w:r w:rsidR="0097615F" w:rsidRPr="00925B92">
        <w:rPr>
          <w:color w:val="0070C0"/>
          <w:u w:val="single"/>
        </w:rPr>
        <w:fldChar w:fldCharType="separate"/>
      </w:r>
      <w:r w:rsidR="0097615F" w:rsidRPr="00925B92">
        <w:rPr>
          <w:color w:val="0070C0"/>
          <w:u w:val="single"/>
        </w:rPr>
        <w:t>5.8</w:t>
      </w:r>
      <w:r w:rsidR="0097615F" w:rsidRPr="00925B92">
        <w:rPr>
          <w:color w:val="0070C0"/>
          <w:u w:val="single"/>
        </w:rPr>
        <w:fldChar w:fldCharType="end"/>
      </w:r>
      <w:r w:rsidR="0097615F">
        <w:t xml:space="preserve"> </w:t>
      </w:r>
      <w:r w:rsidR="00E46BED">
        <w:t>Boost.</w:t>
      </w:r>
    </w:p>
    <w:p w14:paraId="465C26DA" w14:textId="6CE764EB" w:rsidR="000A5D68" w:rsidRPr="00CB5E6D" w:rsidRDefault="000A5D68" w:rsidP="000A5D68">
      <w:pPr>
        <w:spacing w:after="14" w:line="240" w:lineRule="auto"/>
        <w:rPr>
          <w:rStyle w:val="Heading2Char"/>
          <w:rFonts w:asciiTheme="minorHAnsi" w:eastAsiaTheme="minorHAnsi" w:hAnsiTheme="minorHAnsi" w:cstheme="minorBidi"/>
          <w:color w:val="auto"/>
          <w:sz w:val="22"/>
          <w:szCs w:val="22"/>
        </w:rPr>
      </w:pPr>
    </w:p>
    <w:p w14:paraId="17A6656D" w14:textId="6C117B88" w:rsidR="000A5D68" w:rsidRDefault="000A5D68" w:rsidP="00474B36">
      <w:pPr>
        <w:pStyle w:val="ListParagraph"/>
        <w:numPr>
          <w:ilvl w:val="1"/>
          <w:numId w:val="19"/>
        </w:numPr>
        <w:spacing w:after="14" w:line="240" w:lineRule="auto"/>
        <w:rPr>
          <w:rStyle w:val="Heading2Char"/>
        </w:rPr>
      </w:pPr>
      <w:bookmarkStart w:id="42" w:name="_Ref21599425"/>
      <w:bookmarkStart w:id="43" w:name="_Ref21599588"/>
      <w:bookmarkStart w:id="44" w:name="_Ref21600004"/>
      <w:bookmarkStart w:id="45" w:name="_Ref21600196"/>
      <w:bookmarkStart w:id="46" w:name="_Ref21600397"/>
      <w:bookmarkStart w:id="47" w:name="_Ref21600441"/>
      <w:bookmarkStart w:id="48" w:name="_Toc22033480"/>
      <w:r>
        <w:rPr>
          <w:rStyle w:val="Heading2Char"/>
        </w:rPr>
        <w:t>total_course</w:t>
      </w:r>
      <w:bookmarkEnd w:id="42"/>
      <w:bookmarkEnd w:id="43"/>
      <w:bookmarkEnd w:id="44"/>
      <w:bookmarkEnd w:id="45"/>
      <w:bookmarkEnd w:id="46"/>
      <w:bookmarkEnd w:id="47"/>
      <w:bookmarkEnd w:id="48"/>
    </w:p>
    <w:p w14:paraId="4D7E59D5" w14:textId="469492C3" w:rsidR="005C77C8" w:rsidRDefault="00AA07E2" w:rsidP="005C77C8">
      <w:r>
        <w:t>Total_course indicates w</w:t>
      </w:r>
      <w:r w:rsidR="000A5D68" w:rsidRPr="00D22E70">
        <w:t>hether the radiotherapy instance re</w:t>
      </w:r>
      <w:r w:rsidR="00382C59" w:rsidRPr="00D22E70">
        <w:t>fers to the</w:t>
      </w:r>
      <w:r w:rsidR="000A5D68" w:rsidRPr="00D22E70">
        <w:t xml:space="preserve"> cumulative </w:t>
      </w:r>
      <w:r>
        <w:t>treatment</w:t>
      </w:r>
      <w:r w:rsidR="000A5D68" w:rsidRPr="00D22E70">
        <w:t xml:space="preserve">. </w:t>
      </w:r>
      <w:r w:rsidR="00382C59" w:rsidRPr="00D22E70">
        <w:t>Only choose yes if it is explicitly</w:t>
      </w:r>
      <w:r w:rsidR="00382C59">
        <w:rPr>
          <w:rStyle w:val="Heading2Char"/>
          <w:rFonts w:asciiTheme="minorHAnsi" w:hAnsiTheme="minorHAnsi"/>
          <w:color w:val="auto"/>
          <w:sz w:val="22"/>
          <w:szCs w:val="22"/>
        </w:rPr>
        <w:t xml:space="preserve"> </w:t>
      </w:r>
      <w:r w:rsidR="00382C59" w:rsidRPr="00D22E70">
        <w:t>refer</w:t>
      </w:r>
      <w:r w:rsidR="00D22E70">
        <w:t>r</w:t>
      </w:r>
      <w:r w:rsidR="00382C59" w:rsidRPr="00D22E70">
        <w:t xml:space="preserve">ed to as the total treatment or cumulative treatment. The default for total_course is </w:t>
      </w:r>
      <w:r>
        <w:t xml:space="preserve">set to “no”. As discussed in section </w:t>
      </w:r>
      <w:r w:rsidR="0097615F" w:rsidRPr="00925B92">
        <w:rPr>
          <w:color w:val="0070C0"/>
          <w:u w:val="single"/>
        </w:rPr>
        <w:fldChar w:fldCharType="begin"/>
      </w:r>
      <w:r w:rsidR="0097615F" w:rsidRPr="00925B92">
        <w:rPr>
          <w:color w:val="0070C0"/>
          <w:u w:val="single"/>
        </w:rPr>
        <w:instrText xml:space="preserve"> REF _Ref21600147 \w \h  \* MERGEFORMAT </w:instrText>
      </w:r>
      <w:r w:rsidR="0097615F" w:rsidRPr="00925B92">
        <w:rPr>
          <w:color w:val="0070C0"/>
          <w:u w:val="single"/>
        </w:rPr>
      </w:r>
      <w:r w:rsidR="0097615F" w:rsidRPr="00925B92">
        <w:rPr>
          <w:color w:val="0070C0"/>
          <w:u w:val="single"/>
        </w:rPr>
        <w:fldChar w:fldCharType="separate"/>
      </w:r>
      <w:r w:rsidR="0097615F" w:rsidRPr="00925B92">
        <w:rPr>
          <w:color w:val="0070C0"/>
          <w:u w:val="single"/>
        </w:rPr>
        <w:t>3</w:t>
      </w:r>
      <w:r w:rsidR="0097615F" w:rsidRPr="00925B92">
        <w:rPr>
          <w:color w:val="0070C0"/>
          <w:u w:val="single"/>
        </w:rPr>
        <w:fldChar w:fldCharType="end"/>
      </w:r>
      <w:r>
        <w:t xml:space="preserve">, if the radiotherapy </w:t>
      </w:r>
      <w:r w:rsidR="0097615F">
        <w:t xml:space="preserve">instance it a total course, </w:t>
      </w:r>
      <w:r>
        <w:t xml:space="preserve">only annotate the span and properties that </w:t>
      </w:r>
      <w:r>
        <w:rPr>
          <w:i/>
        </w:rPr>
        <w:t>are not</w:t>
      </w:r>
      <w:r>
        <w:t xml:space="preserve"> included within the sub-courses of the total treatment.  </w:t>
      </w:r>
    </w:p>
    <w:p w14:paraId="0998D622" w14:textId="6799738F" w:rsidR="005C77C8" w:rsidRDefault="005C77C8" w:rsidP="005C77C8">
      <w:pPr>
        <w:spacing w:after="0"/>
        <w:ind w:left="720"/>
      </w:pPr>
      <w:r>
        <w:rPr>
          <w:i/>
        </w:rPr>
        <w:t xml:space="preserve">Example 1: </w:t>
      </w:r>
      <w:r>
        <w:t>If annotating the first instance, total_course is not annotated (default = no). If annotating the second (boost) instance, total_course is not annotated (defau</w:t>
      </w:r>
      <w:r w:rsidR="008F24B7">
        <w:t xml:space="preserve">lt = no). If annotating </w:t>
      </w:r>
      <w:proofErr w:type="gramStart"/>
      <w:r w:rsidR="008F24B7">
        <w:t>the thi</w:t>
      </w:r>
      <w:r>
        <w:t>s</w:t>
      </w:r>
      <w:proofErr w:type="gramEnd"/>
      <w:r>
        <w:t xml:space="preserve"> instance, total course = yes because it explicitly states that the instance refers to cumulative treatment. </w:t>
      </w:r>
    </w:p>
    <w:p w14:paraId="7E00AE07" w14:textId="475B79B8" w:rsidR="00382C59" w:rsidRDefault="00382C59" w:rsidP="005C77C8">
      <w:pPr>
        <w:spacing w:after="0"/>
        <w:ind w:left="720"/>
      </w:pPr>
      <w:r w:rsidRPr="00AB0A01">
        <w:t>“172 cGy (rads) fractions x 25 fractions, given over 5 weeks for a total dose of 4300 cGy (4300 rads), then coned-down boost of 172 cGy (rads) fractions x 10 fractions, given over 2 weeks for a dose of 1720 cGy (rads), and a total cumulative dose of 6020 cGy (rads)”</w:t>
      </w:r>
    </w:p>
    <w:p w14:paraId="0D92D5A4" w14:textId="77777777" w:rsidR="00382C59" w:rsidRDefault="00382C59" w:rsidP="005C77C8">
      <w:pPr>
        <w:spacing w:after="0" w:line="240" w:lineRule="auto"/>
        <w:ind w:left="1440"/>
      </w:pPr>
    </w:p>
    <w:p w14:paraId="551AA9DA" w14:textId="1836C1EE" w:rsidR="00382C59" w:rsidRPr="00382C59" w:rsidRDefault="00382C59" w:rsidP="005C77C8">
      <w:pPr>
        <w:spacing w:after="0"/>
        <w:ind w:left="720"/>
      </w:pPr>
      <w:r>
        <w:rPr>
          <w:i/>
        </w:rPr>
        <w:t xml:space="preserve">Example 2: </w:t>
      </w:r>
      <w:r>
        <w:t>In this example, total_course is not annotated (default = no) because there is no explicit mention that this instance refers to cumulative or total treatment.</w:t>
      </w:r>
    </w:p>
    <w:p w14:paraId="091C2C5C" w14:textId="1EA1D772" w:rsidR="00382C59" w:rsidRPr="00D22E70" w:rsidRDefault="00382C59" w:rsidP="005C77C8">
      <w:pPr>
        <w:spacing w:after="0"/>
        <w:ind w:left="720"/>
        <w:rPr>
          <w:rStyle w:val="Heading2Char"/>
          <w:rFonts w:asciiTheme="minorHAnsi" w:eastAsiaTheme="minorHAnsi" w:hAnsiTheme="minorHAnsi" w:cstheme="minorBidi"/>
          <w:color w:val="auto"/>
          <w:sz w:val="22"/>
          <w:szCs w:val="22"/>
        </w:rPr>
      </w:pPr>
      <w:r>
        <w:t>“She was treated to 60 Gy in 30 fractions from 7/1/2019-8/10/2019.</w:t>
      </w:r>
    </w:p>
    <w:p w14:paraId="3EBFE420" w14:textId="77777777" w:rsidR="00382C59" w:rsidRDefault="00382C59" w:rsidP="004032B0">
      <w:pPr>
        <w:spacing w:after="0"/>
        <w:rPr>
          <w:rStyle w:val="Heading2Char"/>
        </w:rPr>
      </w:pPr>
    </w:p>
    <w:p w14:paraId="53117997" w14:textId="77777777" w:rsidR="004032B0" w:rsidRDefault="004032B0" w:rsidP="004032B0">
      <w:pPr>
        <w:spacing w:after="0"/>
        <w:rPr>
          <w:rStyle w:val="Heading2Char"/>
        </w:rPr>
      </w:pPr>
    </w:p>
    <w:p w14:paraId="60728007" w14:textId="2A1DEFD6" w:rsidR="004032B0" w:rsidRDefault="004032B0" w:rsidP="00474B36">
      <w:pPr>
        <w:pStyle w:val="ListParagraph"/>
        <w:numPr>
          <w:ilvl w:val="1"/>
          <w:numId w:val="19"/>
        </w:numPr>
        <w:spacing w:after="14" w:line="240" w:lineRule="auto"/>
        <w:rPr>
          <w:rStyle w:val="Heading2Char"/>
        </w:rPr>
      </w:pPr>
      <w:bookmarkStart w:id="49" w:name="_Ref21599538"/>
      <w:bookmarkStart w:id="50" w:name="_Toc22033481"/>
      <w:r>
        <w:rPr>
          <w:rStyle w:val="Heading2Char"/>
        </w:rPr>
        <w:t>component_</w:t>
      </w:r>
      <w:r w:rsidR="002F518C">
        <w:rPr>
          <w:rStyle w:val="Heading2Char"/>
        </w:rPr>
        <w:t>phases</w:t>
      </w:r>
      <w:bookmarkEnd w:id="49"/>
      <w:bookmarkEnd w:id="50"/>
    </w:p>
    <w:p w14:paraId="3B97912B" w14:textId="6AB3BACF" w:rsidR="004032B0" w:rsidRDefault="00AA07E2" w:rsidP="004032B0">
      <w:pPr>
        <w:spacing w:after="14" w:line="240" w:lineRule="auto"/>
      </w:pPr>
      <w:r>
        <w:lastRenderedPageBreak/>
        <w:t>Component_</w:t>
      </w:r>
      <w:r w:rsidR="002F518C">
        <w:t>phases indicates</w:t>
      </w:r>
      <w:r>
        <w:t xml:space="preserve"> </w:t>
      </w:r>
      <w:r w:rsidR="002F518C">
        <w:t>radiotherapy instances that are summarized by</w:t>
      </w:r>
      <w:r w:rsidR="004032B0">
        <w:t xml:space="preserve"> a </w:t>
      </w:r>
      <w:r w:rsidR="002F518C">
        <w:t>total course</w:t>
      </w:r>
      <w:r w:rsidR="004032B0">
        <w:t xml:space="preserve"> radiotherapy instance. Fill i</w:t>
      </w:r>
      <w:r>
        <w:t>n component_</w:t>
      </w:r>
      <w:r w:rsidR="002F518C">
        <w:t>phases</w:t>
      </w:r>
      <w:r>
        <w:t xml:space="preserve"> with every r</w:t>
      </w:r>
      <w:r w:rsidR="004032B0">
        <w:t>adiotherapy instance that is a component of the total</w:t>
      </w:r>
      <w:r w:rsidR="002F518C">
        <w:t xml:space="preserve"> course</w:t>
      </w:r>
      <w:r w:rsidR="004032B0">
        <w:t xml:space="preserve"> radiotherapy instance being annotated.</w:t>
      </w:r>
      <w:r w:rsidR="00CB5E6D">
        <w:t xml:space="preserve"> This field should be left blank if </w:t>
      </w:r>
      <w:r w:rsidR="0097615F" w:rsidRPr="0097615F">
        <w:rPr>
          <w:color w:val="0070C0"/>
          <w:u w:val="single"/>
        </w:rPr>
        <w:fldChar w:fldCharType="begin"/>
      </w:r>
      <w:r w:rsidR="0097615F" w:rsidRPr="0097615F">
        <w:rPr>
          <w:color w:val="0070C0"/>
          <w:u w:val="single"/>
        </w:rPr>
        <w:instrText xml:space="preserve"> REF _Ref21600196 \h  \* MERGEFORMAT </w:instrText>
      </w:r>
      <w:r w:rsidR="0097615F" w:rsidRPr="0097615F">
        <w:rPr>
          <w:color w:val="0070C0"/>
          <w:u w:val="single"/>
        </w:rPr>
      </w:r>
      <w:r w:rsidR="0097615F" w:rsidRPr="0097615F">
        <w:rPr>
          <w:color w:val="0070C0"/>
          <w:u w:val="single"/>
        </w:rPr>
        <w:fldChar w:fldCharType="separate"/>
      </w:r>
      <w:r w:rsidR="0097615F" w:rsidRPr="0097615F">
        <w:rPr>
          <w:rStyle w:val="Heading2Char"/>
          <w:color w:val="0070C0"/>
          <w:u w:val="single"/>
        </w:rPr>
        <w:t>total_course</w:t>
      </w:r>
      <w:r w:rsidR="0097615F" w:rsidRPr="0097615F">
        <w:rPr>
          <w:color w:val="0070C0"/>
          <w:u w:val="single"/>
        </w:rPr>
        <w:fldChar w:fldCharType="end"/>
      </w:r>
      <w:r w:rsidR="00CB5E6D">
        <w:t>= “no”.</w:t>
      </w:r>
      <w:r w:rsidR="002F518C">
        <w:t xml:space="preserve"> Default value = “no”.</w:t>
      </w:r>
    </w:p>
    <w:p w14:paraId="61C4EC10" w14:textId="77777777" w:rsidR="004032B0" w:rsidRDefault="004032B0" w:rsidP="004032B0">
      <w:pPr>
        <w:spacing w:after="14" w:line="240" w:lineRule="auto"/>
      </w:pPr>
    </w:p>
    <w:p w14:paraId="6E2AB898" w14:textId="77F89587" w:rsidR="004032B0" w:rsidRDefault="004032B0" w:rsidP="004032B0">
      <w:pPr>
        <w:spacing w:after="14" w:line="240" w:lineRule="auto"/>
        <w:ind w:left="720"/>
        <w:rPr>
          <w:i/>
        </w:rPr>
      </w:pPr>
      <w:r>
        <w:rPr>
          <w:i/>
        </w:rPr>
        <w:t>Example 1:</w:t>
      </w:r>
    </w:p>
    <w:p w14:paraId="64969741" w14:textId="77777777" w:rsidR="004032B0" w:rsidRDefault="004032B0" w:rsidP="004032B0">
      <w:pPr>
        <w:spacing w:after="14" w:line="240" w:lineRule="auto"/>
        <w:rPr>
          <w:i/>
        </w:rPr>
      </w:pPr>
    </w:p>
    <w:p w14:paraId="003583EA" w14:textId="170BFCC5" w:rsidR="004032B0" w:rsidRDefault="005803E8" w:rsidP="00BD689F">
      <w:pPr>
        <w:spacing w:after="14" w:line="240" w:lineRule="auto"/>
      </w:pPr>
      <w:r>
        <w:rPr>
          <w:noProof/>
        </w:rPr>
        <w:drawing>
          <wp:inline distT="0" distB="0" distL="0" distR="0" wp14:anchorId="359BBB51" wp14:editId="4F56DD68">
            <wp:extent cx="6057900" cy="289767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057900" cy="2897679"/>
                    </a:xfrm>
                    <a:prstGeom prst="rect">
                      <a:avLst/>
                    </a:prstGeom>
                    <a:noFill/>
                    <a:ln>
                      <a:noFill/>
                    </a:ln>
                  </pic:spPr>
                </pic:pic>
              </a:graphicData>
            </a:graphic>
          </wp:inline>
        </w:drawing>
      </w:r>
    </w:p>
    <w:p w14:paraId="1CE3FF6B" w14:textId="77777777" w:rsidR="00BC5D14" w:rsidRDefault="00BC5D14" w:rsidP="00BD689F">
      <w:pPr>
        <w:spacing w:after="14" w:line="240" w:lineRule="auto"/>
      </w:pPr>
    </w:p>
    <w:p w14:paraId="7AC88FB5" w14:textId="105DB5E7" w:rsidR="00BC5D14" w:rsidRPr="00BC5D14" w:rsidRDefault="00BC5D14" w:rsidP="00BD689F">
      <w:pPr>
        <w:spacing w:after="14" w:line="240" w:lineRule="auto"/>
        <w:rPr>
          <w:i/>
        </w:rPr>
      </w:pPr>
      <w:r>
        <w:rPr>
          <w:i/>
        </w:rPr>
        <w:t>Example 2:</w:t>
      </w:r>
    </w:p>
    <w:p w14:paraId="71CA6C02" w14:textId="77777777" w:rsidR="00BC5D14" w:rsidRDefault="00BC5D14" w:rsidP="00BD689F">
      <w:pPr>
        <w:spacing w:after="14" w:line="240" w:lineRule="auto"/>
      </w:pPr>
    </w:p>
    <w:p w14:paraId="7D9E7525" w14:textId="6146F8ED" w:rsidR="00BC5D14" w:rsidRPr="004032B0" w:rsidRDefault="00BC5D14" w:rsidP="00BD689F">
      <w:pPr>
        <w:spacing w:after="14" w:line="240" w:lineRule="auto"/>
      </w:pPr>
      <w:r>
        <w:rPr>
          <w:noProof/>
        </w:rPr>
        <w:drawing>
          <wp:inline distT="0" distB="0" distL="0" distR="0" wp14:anchorId="0F997FDD" wp14:editId="6CD92400">
            <wp:extent cx="5943600" cy="17145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1714500"/>
                    </a:xfrm>
                    <a:prstGeom prst="rect">
                      <a:avLst/>
                    </a:prstGeom>
                    <a:noFill/>
                    <a:ln>
                      <a:noFill/>
                    </a:ln>
                  </pic:spPr>
                </pic:pic>
              </a:graphicData>
            </a:graphic>
          </wp:inline>
        </w:drawing>
      </w:r>
    </w:p>
    <w:p w14:paraId="6892633A" w14:textId="77777777" w:rsidR="004032B0" w:rsidRPr="004032B0" w:rsidRDefault="004032B0" w:rsidP="004032B0">
      <w:pPr>
        <w:rPr>
          <w:rStyle w:val="Heading2Char"/>
          <w:rFonts w:asciiTheme="minorHAnsi" w:hAnsiTheme="minorHAnsi"/>
        </w:rPr>
      </w:pPr>
    </w:p>
    <w:p w14:paraId="78A41ADD" w14:textId="065E6254" w:rsidR="003B3B9E" w:rsidRPr="00474B36" w:rsidRDefault="003B3B9E" w:rsidP="00474B36">
      <w:pPr>
        <w:pStyle w:val="ListParagraph"/>
        <w:numPr>
          <w:ilvl w:val="1"/>
          <w:numId w:val="19"/>
        </w:numPr>
        <w:spacing w:after="14" w:line="240" w:lineRule="auto"/>
        <w:rPr>
          <w:rStyle w:val="Heading2Char"/>
        </w:rPr>
      </w:pPr>
      <w:bookmarkStart w:id="51" w:name="_Toc22033482"/>
      <w:r w:rsidRPr="00474B36">
        <w:rPr>
          <w:rStyle w:val="Heading2Char"/>
        </w:rPr>
        <w:t>table</w:t>
      </w:r>
      <w:bookmarkEnd w:id="51"/>
    </w:p>
    <w:p w14:paraId="4AA77A62" w14:textId="75E74E8B" w:rsidR="005509E2" w:rsidRPr="00AB0A01" w:rsidRDefault="005509E2" w:rsidP="00D52917">
      <w:pPr>
        <w:spacing w:after="14" w:line="240" w:lineRule="auto"/>
      </w:pPr>
      <w:proofErr w:type="gramStart"/>
      <w:r w:rsidRPr="00AB0A01">
        <w:t>Whether the radiotherapy details are present in a table (yes or no).</w:t>
      </w:r>
      <w:proofErr w:type="gramEnd"/>
      <w:r w:rsidRPr="00AB0A01">
        <w:t xml:space="preserve"> This is for tracking and future table parsing efforts.</w:t>
      </w:r>
      <w:r w:rsidR="003C799B">
        <w:t xml:space="preserve"> This should </w:t>
      </w:r>
      <w:r w:rsidR="004A040A">
        <w:t>b</w:t>
      </w:r>
      <w:r w:rsidR="003C799B">
        <w:t>e annotated for every radiotherapy instance.</w:t>
      </w:r>
      <w:r w:rsidR="004A040A">
        <w:t xml:space="preserve"> The default</w:t>
      </w:r>
      <w:r w:rsidR="00AA07E2">
        <w:t xml:space="preserve"> value</w:t>
      </w:r>
      <w:r w:rsidR="004A040A">
        <w:t xml:space="preserve"> for table is </w:t>
      </w:r>
      <w:r w:rsidR="00072D19">
        <w:t>“</w:t>
      </w:r>
      <w:r w:rsidR="004A040A">
        <w:t>no</w:t>
      </w:r>
      <w:r w:rsidR="00072D19">
        <w:t>”</w:t>
      </w:r>
      <w:r w:rsidR="00AA07E2">
        <w:t>.</w:t>
      </w:r>
    </w:p>
    <w:p w14:paraId="160EE33C" w14:textId="77777777" w:rsidR="00F15C78" w:rsidRPr="00AB0A01" w:rsidRDefault="00F15C78" w:rsidP="00D52917">
      <w:pPr>
        <w:spacing w:after="14" w:line="240" w:lineRule="auto"/>
      </w:pPr>
    </w:p>
    <w:p w14:paraId="54304246" w14:textId="55673664" w:rsidR="00F15C78" w:rsidRPr="00AB0A01" w:rsidRDefault="447D4016" w:rsidP="007D26BA">
      <w:pPr>
        <w:spacing w:after="14" w:line="240" w:lineRule="auto"/>
        <w:ind w:left="720"/>
      </w:pPr>
      <w:r w:rsidRPr="447D4016">
        <w:rPr>
          <w:i/>
          <w:iCs/>
        </w:rPr>
        <w:t xml:space="preserve">Example 1: </w:t>
      </w:r>
      <w:r>
        <w:t>table = no</w:t>
      </w:r>
      <w:r w:rsidR="00E46BED">
        <w:t xml:space="preserve"> (do not annotate, this is default)</w:t>
      </w:r>
    </w:p>
    <w:p w14:paraId="5A6B4A39" w14:textId="77777777" w:rsidR="00F15C78" w:rsidRPr="00AB0A01" w:rsidRDefault="00F15C78" w:rsidP="007D26BA">
      <w:pPr>
        <w:spacing w:after="14" w:line="240" w:lineRule="auto"/>
        <w:ind w:left="1440"/>
      </w:pPr>
      <w:r w:rsidRPr="00AB0A01">
        <w:lastRenderedPageBreak/>
        <w:t>“TREATMENT SITE:  Right breast</w:t>
      </w:r>
    </w:p>
    <w:p w14:paraId="610B61E5" w14:textId="77777777" w:rsidR="00F15C78" w:rsidRPr="00AB0A01" w:rsidRDefault="00F15C78" w:rsidP="007D26BA">
      <w:pPr>
        <w:spacing w:after="14" w:line="240" w:lineRule="auto"/>
        <w:ind w:left="1440"/>
      </w:pPr>
      <w:r w:rsidRPr="00AB0A01">
        <w:t>ENERGY MODALITY:  6 and 10 MV photons</w:t>
      </w:r>
    </w:p>
    <w:p w14:paraId="0CB76B55" w14:textId="77777777" w:rsidR="00F15C78" w:rsidRPr="00AB0A01" w:rsidRDefault="00F15C78" w:rsidP="007D26BA">
      <w:pPr>
        <w:spacing w:after="14" w:line="240" w:lineRule="auto"/>
        <w:ind w:left="1440"/>
      </w:pPr>
      <w:r w:rsidRPr="00AB0A01">
        <w:t>TECHNIQUE:  Tangents/IMRT</w:t>
      </w:r>
    </w:p>
    <w:p w14:paraId="739D46E3" w14:textId="77777777" w:rsidR="00F15C78" w:rsidRPr="00AB0A01" w:rsidRDefault="00F15C78" w:rsidP="007D26BA">
      <w:pPr>
        <w:spacing w:after="14" w:line="240" w:lineRule="auto"/>
        <w:ind w:left="1440"/>
      </w:pPr>
      <w:r w:rsidRPr="00AB0A01">
        <w:t>MINIMUM TUMOR DOSE:  50 Gy</w:t>
      </w:r>
    </w:p>
    <w:p w14:paraId="73B55657" w14:textId="77777777" w:rsidR="00F15C78" w:rsidRPr="00AB0A01" w:rsidRDefault="00F15C78" w:rsidP="007D26BA">
      <w:pPr>
        <w:spacing w:after="14" w:line="240" w:lineRule="auto"/>
        <w:ind w:left="1440"/>
      </w:pPr>
      <w:r w:rsidRPr="00AB0A01">
        <w:t xml:space="preserve"> FROM:  7/23/12</w:t>
      </w:r>
    </w:p>
    <w:p w14:paraId="0EBE4CC2" w14:textId="77777777" w:rsidR="00F15C78" w:rsidRPr="00AB0A01" w:rsidRDefault="00F15C78" w:rsidP="007D26BA">
      <w:pPr>
        <w:spacing w:after="14" w:line="240" w:lineRule="auto"/>
        <w:ind w:left="1440"/>
      </w:pPr>
      <w:r w:rsidRPr="00AB0A01">
        <w:t>TO:  8/24/12</w:t>
      </w:r>
    </w:p>
    <w:p w14:paraId="35935969" w14:textId="77777777" w:rsidR="00F15C78" w:rsidRPr="00AB0A01" w:rsidRDefault="00F15C78" w:rsidP="007D26BA">
      <w:pPr>
        <w:spacing w:after="14" w:line="240" w:lineRule="auto"/>
        <w:ind w:left="1440"/>
      </w:pPr>
      <w:r w:rsidRPr="00AB0A01">
        <w:t>FRACTION NUMBER:  25</w:t>
      </w:r>
    </w:p>
    <w:p w14:paraId="70D9EE0E" w14:textId="77777777" w:rsidR="00F15C78" w:rsidRPr="00AB0A01" w:rsidRDefault="00F15C78" w:rsidP="007D26BA">
      <w:pPr>
        <w:spacing w:after="14" w:line="240" w:lineRule="auto"/>
        <w:ind w:left="1440"/>
      </w:pPr>
      <w:r w:rsidRPr="00AB0A01">
        <w:t>ELAPSED DAYS:  32”</w:t>
      </w:r>
    </w:p>
    <w:p w14:paraId="738E71EA" w14:textId="77777777" w:rsidR="00F15C78" w:rsidRPr="00AB0A01" w:rsidRDefault="00F15C78" w:rsidP="00F15C78">
      <w:pPr>
        <w:spacing w:after="14" w:line="240" w:lineRule="auto"/>
      </w:pPr>
    </w:p>
    <w:p w14:paraId="3AB50E53" w14:textId="31D6A564" w:rsidR="00F15C78" w:rsidRPr="00AB0A01" w:rsidRDefault="447D4016" w:rsidP="007D26BA">
      <w:pPr>
        <w:spacing w:after="14" w:line="240" w:lineRule="auto"/>
        <w:ind w:left="720"/>
      </w:pPr>
      <w:r w:rsidRPr="447D4016">
        <w:rPr>
          <w:i/>
          <w:iCs/>
        </w:rPr>
        <w:t>Example 2</w:t>
      </w:r>
      <w:r>
        <w:t>: table = yes:</w:t>
      </w:r>
    </w:p>
    <w:p w14:paraId="150282F0" w14:textId="406AAEC1" w:rsidR="00A575C8" w:rsidRDefault="00F15C78" w:rsidP="007D26BA">
      <w:pPr>
        <w:spacing w:after="14" w:line="240" w:lineRule="auto"/>
        <w:ind w:left="1440"/>
      </w:pPr>
      <w:r w:rsidRPr="00AB0A01">
        <w:t>“</w:t>
      </w:r>
      <w:r w:rsidR="00A575C8">
        <w:t>Radiation therapy summary:</w:t>
      </w:r>
    </w:p>
    <w:p w14:paraId="4EF36AC8" w14:textId="1C6600B0" w:rsidR="00F15C78" w:rsidRPr="00AB0A01" w:rsidRDefault="00AB0A01" w:rsidP="007D26BA">
      <w:pPr>
        <w:spacing w:after="14" w:line="240" w:lineRule="auto"/>
        <w:ind w:left="1440"/>
      </w:pPr>
      <w:r w:rsidRPr="00AB0A01">
        <w:t>Tr</w:t>
      </w:r>
      <w:r w:rsidR="00F15C78" w:rsidRPr="00AB0A01">
        <w:t>eatment Site Energy Modality Technique Minimum Tumor Dose From To Fraction Number Elapsed Days</w:t>
      </w:r>
    </w:p>
    <w:p w14:paraId="6B545252" w14:textId="77777777" w:rsidR="00F15C78" w:rsidRPr="00AB0A01" w:rsidRDefault="00F15C78" w:rsidP="007D26BA">
      <w:pPr>
        <w:spacing w:after="14" w:line="240" w:lineRule="auto"/>
        <w:ind w:left="1440"/>
      </w:pPr>
      <w:r w:rsidRPr="00AB0A01">
        <w:t xml:space="preserve"> Right chest wall 23 MV 3D planning 60.4 Gy September 12, 2012 October 22nd, 2012 28 42</w:t>
      </w:r>
    </w:p>
    <w:p w14:paraId="1CE70190" w14:textId="77777777" w:rsidR="00F15C78" w:rsidRPr="00AB0A01" w:rsidRDefault="00F15C78" w:rsidP="007D26BA">
      <w:pPr>
        <w:spacing w:after="14" w:line="240" w:lineRule="auto"/>
        <w:ind w:left="1440"/>
      </w:pPr>
      <w:r w:rsidRPr="00AB0A01">
        <w:t xml:space="preserve"> Right chest wall boost 6 MeV Electrons 10.0 Gy October 23rd, 2012 October 29, 2012 5 7</w:t>
      </w:r>
    </w:p>
    <w:p w14:paraId="6533A8D5" w14:textId="77777777" w:rsidR="00F15C78" w:rsidRPr="00AB0A01" w:rsidRDefault="00F15C78" w:rsidP="007D26BA">
      <w:pPr>
        <w:spacing w:after="14" w:line="240" w:lineRule="auto"/>
        <w:ind w:left="1440"/>
      </w:pPr>
      <w:r w:rsidRPr="00AB0A01">
        <w:t xml:space="preserve"> Right supraclavicular area and right axilla 23 MV 3D planning 60.4 Gy September 12, 2012 October 26, 2012 28 42</w:t>
      </w:r>
      <w:r w:rsidR="00AB0A01" w:rsidRPr="00AB0A01">
        <w:t>”</w:t>
      </w:r>
    </w:p>
    <w:p w14:paraId="09E0E413" w14:textId="77777777" w:rsidR="00AB0A01" w:rsidRPr="00AB0A01" w:rsidRDefault="00AB0A01" w:rsidP="00F15C78">
      <w:pPr>
        <w:spacing w:after="14" w:line="240" w:lineRule="auto"/>
      </w:pPr>
    </w:p>
    <w:p w14:paraId="139A6793" w14:textId="64E82A9A" w:rsidR="00AB0A01" w:rsidRPr="00AB0A01" w:rsidRDefault="447D4016" w:rsidP="007D26BA">
      <w:pPr>
        <w:spacing w:after="14" w:line="240" w:lineRule="auto"/>
        <w:ind w:left="720"/>
      </w:pPr>
      <w:r w:rsidRPr="447D4016">
        <w:rPr>
          <w:i/>
          <w:iCs/>
        </w:rPr>
        <w:t xml:space="preserve">Example 3: </w:t>
      </w:r>
      <w:r>
        <w:t>table = no (do not annotate, this is default)</w:t>
      </w:r>
    </w:p>
    <w:p w14:paraId="25842E7F" w14:textId="77777777" w:rsidR="00AB0A01" w:rsidRDefault="00AB0A01" w:rsidP="007D26BA">
      <w:pPr>
        <w:spacing w:after="14" w:line="240" w:lineRule="auto"/>
        <w:ind w:left="1440"/>
      </w:pPr>
      <w:r w:rsidRPr="00AB0A01">
        <w:t>“Right whole breast radiotherapy to a dose of 50 Gy in 25 fractions using 10 MV photons from 8/21/2019-9/22/2019, followed by a boost to the surgical bed of 10 Gy in 5 fraction using 9 MeV en face electrons from 9/23/2019-9/28/2019.”</w:t>
      </w:r>
    </w:p>
    <w:p w14:paraId="1BEA6035" w14:textId="77777777" w:rsidR="003C3C28" w:rsidRDefault="003C3C28" w:rsidP="003C3C28">
      <w:pPr>
        <w:spacing w:after="14" w:line="240" w:lineRule="auto"/>
      </w:pPr>
    </w:p>
    <w:p w14:paraId="3E7219ED" w14:textId="5F7F7834" w:rsidR="447D4016" w:rsidRDefault="447D4016" w:rsidP="447D4016">
      <w:pPr>
        <w:spacing w:after="14" w:line="240" w:lineRule="auto"/>
        <w:ind w:firstLine="720"/>
      </w:pPr>
      <w:r w:rsidRPr="447D4016">
        <w:rPr>
          <w:i/>
          <w:iCs/>
        </w:rPr>
        <w:t xml:space="preserve">Example 3: </w:t>
      </w:r>
      <w:r w:rsidRPr="447D4016">
        <w:t>table = yes</w:t>
      </w:r>
    </w:p>
    <w:p w14:paraId="09799B83" w14:textId="23C8E892" w:rsidR="003C3C28" w:rsidRPr="00AB0A01" w:rsidRDefault="003C3C28" w:rsidP="003C3C28">
      <w:pPr>
        <w:spacing w:after="14" w:line="240" w:lineRule="auto"/>
      </w:pPr>
      <w:r>
        <w:rPr>
          <w:noProof/>
        </w:rPr>
        <w:lastRenderedPageBreak/>
        <w:drawing>
          <wp:inline distT="0" distB="0" distL="0" distR="0" wp14:anchorId="6D8EFC82" wp14:editId="3BBD16EA">
            <wp:extent cx="5943600" cy="3629660"/>
            <wp:effectExtent l="0" t="0" r="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629660"/>
                    </a:xfrm>
                    <a:prstGeom prst="rect">
                      <a:avLst/>
                    </a:prstGeom>
                  </pic:spPr>
                </pic:pic>
              </a:graphicData>
            </a:graphic>
          </wp:inline>
        </w:drawing>
      </w:r>
    </w:p>
    <w:p w14:paraId="5AF88B89" w14:textId="77777777" w:rsidR="005509E2" w:rsidRPr="00AB0A01" w:rsidRDefault="005509E2" w:rsidP="00D52917">
      <w:pPr>
        <w:spacing w:after="14" w:line="240" w:lineRule="auto"/>
        <w:rPr>
          <w:b/>
        </w:rPr>
      </w:pPr>
    </w:p>
    <w:p w14:paraId="0C0DF8F7" w14:textId="77777777" w:rsidR="00F15C78" w:rsidRPr="00AB0A01" w:rsidRDefault="00F15C78" w:rsidP="00D52917">
      <w:pPr>
        <w:spacing w:after="14" w:line="240" w:lineRule="auto"/>
        <w:rPr>
          <w:b/>
        </w:rPr>
      </w:pPr>
    </w:p>
    <w:p w14:paraId="5F04C27C" w14:textId="12BFFCBA" w:rsidR="00535457" w:rsidRDefault="00535457" w:rsidP="00474B36">
      <w:pPr>
        <w:pStyle w:val="ListParagraph"/>
        <w:numPr>
          <w:ilvl w:val="1"/>
          <w:numId w:val="19"/>
        </w:numPr>
        <w:spacing w:after="14" w:line="240" w:lineRule="auto"/>
        <w:rPr>
          <w:rStyle w:val="Heading2Char"/>
        </w:rPr>
      </w:pPr>
      <w:bookmarkStart w:id="52" w:name="_Toc22033483"/>
      <w:r>
        <w:rPr>
          <w:rStyle w:val="Heading2Char"/>
        </w:rPr>
        <w:t>isotope</w:t>
      </w:r>
      <w:bookmarkEnd w:id="52"/>
    </w:p>
    <w:p w14:paraId="6F61B740" w14:textId="66D0C519" w:rsidR="00535457" w:rsidRDefault="00535457" w:rsidP="00535457">
      <w:pPr>
        <w:rPr>
          <w:rStyle w:val="Heading2Char"/>
        </w:rPr>
      </w:pPr>
      <w:r>
        <w:t xml:space="preserve">Isotope is the isotope used during brachytherapy. This property should only be annotated if it is a brachytherapy treatment. Create </w:t>
      </w:r>
      <w:r w:rsidR="0097615F" w:rsidRPr="0097615F">
        <w:rPr>
          <w:color w:val="0070C0"/>
          <w:u w:val="single"/>
        </w:rPr>
        <w:fldChar w:fldCharType="begin"/>
      </w:r>
      <w:r w:rsidR="0097615F" w:rsidRPr="0097615F">
        <w:rPr>
          <w:color w:val="0070C0"/>
          <w:u w:val="single"/>
        </w:rPr>
        <w:instrText xml:space="preserve"> REF _Ref21600225 \h </w:instrText>
      </w:r>
      <w:r w:rsidR="0097615F">
        <w:rPr>
          <w:color w:val="0070C0"/>
          <w:u w:val="single"/>
        </w:rPr>
        <w:instrText xml:space="preserve"> \* MERGEFORMAT </w:instrText>
      </w:r>
      <w:r w:rsidR="0097615F" w:rsidRPr="0097615F">
        <w:rPr>
          <w:color w:val="0070C0"/>
          <w:u w:val="single"/>
        </w:rPr>
      </w:r>
      <w:r w:rsidR="0097615F" w:rsidRPr="0097615F">
        <w:rPr>
          <w:color w:val="0070C0"/>
          <w:u w:val="single"/>
        </w:rPr>
        <w:fldChar w:fldCharType="separate"/>
      </w:r>
      <w:r w:rsidR="0097615F" w:rsidRPr="0097615F">
        <w:rPr>
          <w:rStyle w:val="Heading2Char"/>
          <w:color w:val="0070C0"/>
          <w:u w:val="single"/>
        </w:rPr>
        <w:t>Brachy _Isotope</w:t>
      </w:r>
      <w:r w:rsidR="0097615F" w:rsidRPr="0097615F">
        <w:rPr>
          <w:color w:val="0070C0"/>
          <w:u w:val="single"/>
        </w:rPr>
        <w:fldChar w:fldCharType="end"/>
      </w:r>
      <w:r w:rsidR="0097615F">
        <w:t xml:space="preserve"> </w:t>
      </w:r>
      <w:r>
        <w:t xml:space="preserve">under Attributes_radiotherapy and fill in with relevant details. Fill isotope with Brachy_Isotope. See examples under section </w:t>
      </w:r>
      <w:r w:rsidR="0097615F" w:rsidRPr="0097615F">
        <w:rPr>
          <w:color w:val="0070C0"/>
          <w:u w:val="single"/>
        </w:rPr>
        <w:fldChar w:fldCharType="begin"/>
      </w:r>
      <w:r w:rsidR="0097615F" w:rsidRPr="0097615F">
        <w:rPr>
          <w:color w:val="0070C0"/>
          <w:u w:val="single"/>
        </w:rPr>
        <w:instrText xml:space="preserve"> REF _Ref21600240 \w \h </w:instrText>
      </w:r>
      <w:r w:rsidR="0097615F">
        <w:rPr>
          <w:color w:val="0070C0"/>
          <w:u w:val="single"/>
        </w:rPr>
        <w:instrText xml:space="preserve"> \* MERGEFORMAT </w:instrText>
      </w:r>
      <w:r w:rsidR="0097615F" w:rsidRPr="0097615F">
        <w:rPr>
          <w:color w:val="0070C0"/>
          <w:u w:val="single"/>
        </w:rPr>
      </w:r>
      <w:r w:rsidR="0097615F" w:rsidRPr="0097615F">
        <w:rPr>
          <w:color w:val="0070C0"/>
          <w:u w:val="single"/>
        </w:rPr>
        <w:fldChar w:fldCharType="separate"/>
      </w:r>
      <w:r w:rsidR="0097615F" w:rsidRPr="0097615F">
        <w:rPr>
          <w:color w:val="0070C0"/>
          <w:u w:val="single"/>
        </w:rPr>
        <w:t>5.9</w:t>
      </w:r>
      <w:r w:rsidR="0097615F" w:rsidRPr="0097615F">
        <w:rPr>
          <w:color w:val="0070C0"/>
          <w:u w:val="single"/>
        </w:rPr>
        <w:fldChar w:fldCharType="end"/>
      </w:r>
      <w:r w:rsidR="0097615F">
        <w:t xml:space="preserve"> </w:t>
      </w:r>
      <w:r>
        <w:t>Brachy_Isotope.</w:t>
      </w:r>
    </w:p>
    <w:p w14:paraId="0F14C851" w14:textId="1D1DDD3B" w:rsidR="003B3B9E" w:rsidRPr="00474B36" w:rsidRDefault="003B3B9E" w:rsidP="00474B36">
      <w:pPr>
        <w:pStyle w:val="ListParagraph"/>
        <w:numPr>
          <w:ilvl w:val="1"/>
          <w:numId w:val="19"/>
        </w:numPr>
        <w:spacing w:after="14" w:line="240" w:lineRule="auto"/>
        <w:rPr>
          <w:rStyle w:val="Heading2Char"/>
        </w:rPr>
      </w:pPr>
      <w:bookmarkStart w:id="53" w:name="_Toc22033484"/>
      <w:r w:rsidRPr="00474B36">
        <w:rPr>
          <w:rStyle w:val="Heading2Char"/>
        </w:rPr>
        <w:t>difficulty</w:t>
      </w:r>
      <w:bookmarkEnd w:id="53"/>
    </w:p>
    <w:p w14:paraId="2B5581D3" w14:textId="06677AA2" w:rsidR="005509E2" w:rsidRPr="00AB0A01" w:rsidRDefault="005509E2" w:rsidP="00D52917">
      <w:pPr>
        <w:spacing w:after="14" w:line="240" w:lineRule="auto"/>
      </w:pPr>
      <w:proofErr w:type="gramStart"/>
      <w:r w:rsidRPr="00AB0A01">
        <w:t>Subjective level of difficulty of annotation (low, medium, or high).</w:t>
      </w:r>
      <w:proofErr w:type="gramEnd"/>
      <w:r w:rsidRPr="00AB0A01">
        <w:t xml:space="preserve"> Missing data that do not contribute to incomprehensibility should not raise the level of difficulty.</w:t>
      </w:r>
      <w:r w:rsidR="003C799B">
        <w:t xml:space="preserve"> This should be annotated for every radiotherapy instance.</w:t>
      </w:r>
      <w:r w:rsidR="00413476">
        <w:t xml:space="preserve"> We assume the default is low, so if it is low </w:t>
      </w:r>
      <w:proofErr w:type="gramStart"/>
      <w:r w:rsidR="00413476">
        <w:t>difficulty do</w:t>
      </w:r>
      <w:proofErr w:type="gramEnd"/>
      <w:r w:rsidR="00413476">
        <w:t xml:space="preserve"> not annotate anything. Annotate only medium and high.</w:t>
      </w:r>
    </w:p>
    <w:p w14:paraId="0A62508D" w14:textId="77777777" w:rsidR="005509E2" w:rsidRPr="00AB0A01" w:rsidRDefault="005509E2" w:rsidP="00D52917">
      <w:pPr>
        <w:spacing w:after="14" w:line="240" w:lineRule="auto"/>
      </w:pPr>
    </w:p>
    <w:p w14:paraId="78B8DCFA" w14:textId="07F7B7BA" w:rsidR="005509E2" w:rsidRPr="004A040A" w:rsidRDefault="005509E2" w:rsidP="004F3CA5">
      <w:pPr>
        <w:spacing w:after="14" w:line="240" w:lineRule="auto"/>
        <w:ind w:left="720"/>
        <w:rPr>
          <w:iCs/>
        </w:rPr>
      </w:pPr>
      <w:r w:rsidRPr="00AB0A01">
        <w:rPr>
          <w:i/>
        </w:rPr>
        <w:t>Low Example:</w:t>
      </w:r>
      <w:r w:rsidR="004A040A">
        <w:rPr>
          <w:i/>
        </w:rPr>
        <w:t xml:space="preserve"> </w:t>
      </w:r>
      <w:r w:rsidR="00731D0B">
        <w:rPr>
          <w:iCs/>
        </w:rPr>
        <w:t>Do not annotate, this is default</w:t>
      </w:r>
      <w:r w:rsidR="004A040A">
        <w:rPr>
          <w:iCs/>
        </w:rPr>
        <w:t>.</w:t>
      </w:r>
    </w:p>
    <w:p w14:paraId="67026605" w14:textId="77777777" w:rsidR="005509E2" w:rsidRPr="00AB0A01" w:rsidRDefault="005509E2" w:rsidP="004F3CA5">
      <w:pPr>
        <w:spacing w:after="14" w:line="240" w:lineRule="auto"/>
        <w:ind w:left="1440"/>
      </w:pPr>
      <w:r w:rsidRPr="00AB0A01">
        <w:t>“Right whole breast radiotherapy to a dose of 50 Gy in 25 fractions using 10 MV photons from 8/21/2019-9/22/2019, followed by a boost to the surgical bed of 10 Gy in 5 fraction using 9 MeV en face electrons from 9/23/2019-9/28/2019.”</w:t>
      </w:r>
    </w:p>
    <w:p w14:paraId="6210A9C0" w14:textId="77777777" w:rsidR="005509E2" w:rsidRPr="00AB0A01" w:rsidRDefault="005509E2" w:rsidP="00D52917">
      <w:pPr>
        <w:spacing w:after="14" w:line="240" w:lineRule="auto"/>
      </w:pPr>
    </w:p>
    <w:p w14:paraId="344D2615" w14:textId="77777777" w:rsidR="005228AD" w:rsidRPr="00AB0A01" w:rsidRDefault="447D4016" w:rsidP="447D4016">
      <w:pPr>
        <w:spacing w:after="14" w:line="240" w:lineRule="auto"/>
        <w:ind w:left="720"/>
        <w:rPr>
          <w:i/>
          <w:iCs/>
        </w:rPr>
      </w:pPr>
      <w:r w:rsidRPr="447D4016">
        <w:rPr>
          <w:i/>
          <w:iCs/>
        </w:rPr>
        <w:t>Medium Example:</w:t>
      </w:r>
    </w:p>
    <w:p w14:paraId="0EBACCB9" w14:textId="77777777" w:rsidR="005509E2" w:rsidRPr="00AB0A01" w:rsidRDefault="005509E2" w:rsidP="004F3CA5">
      <w:pPr>
        <w:spacing w:after="14" w:line="240" w:lineRule="auto"/>
        <w:ind w:left="1440"/>
      </w:pPr>
      <w:r w:rsidRPr="00AB0A01">
        <w:t>“172 cGy (rads) fractions x 25 fractions, given over 5 weeks for a total dose of 4300 cGy (4300 rads), then coned-down boost of 172 cGy (rads) fractions x 10 fractions, given over 2 weeks for a dose of 1720 cGy (rads), and a total cumulative dose of 6020 cGy (rads)”</w:t>
      </w:r>
    </w:p>
    <w:p w14:paraId="2F4C878F" w14:textId="77777777" w:rsidR="005509E2" w:rsidRPr="00AB0A01" w:rsidRDefault="005509E2" w:rsidP="00D52917">
      <w:pPr>
        <w:spacing w:after="14" w:line="240" w:lineRule="auto"/>
      </w:pPr>
    </w:p>
    <w:p w14:paraId="25F95530" w14:textId="72CE45C0" w:rsidR="005509E2" w:rsidRPr="00413476" w:rsidRDefault="005509E2" w:rsidP="004F3CA5">
      <w:pPr>
        <w:spacing w:after="14" w:line="240" w:lineRule="auto"/>
        <w:ind w:left="720"/>
        <w:rPr>
          <w:iCs/>
        </w:rPr>
      </w:pPr>
      <w:r w:rsidRPr="00AB0A01">
        <w:rPr>
          <w:i/>
        </w:rPr>
        <w:lastRenderedPageBreak/>
        <w:t>High Example:</w:t>
      </w:r>
      <w:r w:rsidR="00413476">
        <w:rPr>
          <w:i/>
        </w:rPr>
        <w:t xml:space="preserve"> </w:t>
      </w:r>
      <w:r w:rsidR="00413476">
        <w:rPr>
          <w:iCs/>
        </w:rPr>
        <w:t>Requires inferencing and expert-level knowledge.</w:t>
      </w:r>
    </w:p>
    <w:p w14:paraId="6945DCEA" w14:textId="77777777" w:rsidR="005509E2" w:rsidRPr="00AB0A01" w:rsidRDefault="005509E2" w:rsidP="004F3CA5">
      <w:pPr>
        <w:spacing w:after="14" w:line="240" w:lineRule="auto"/>
        <w:ind w:left="1440"/>
      </w:pPr>
      <w:proofErr w:type="gramStart"/>
      <w:r w:rsidRPr="00AB0A01">
        <w:t>“1.8 Gy fractions x 28 fractions given over 5-6 weeks.</w:t>
      </w:r>
      <w:proofErr w:type="gramEnd"/>
      <w:r w:rsidRPr="00AB0A01">
        <w:t xml:space="preserve"> The last 5.4 Gy is limited to the tumor bed.”</w:t>
      </w:r>
    </w:p>
    <w:p w14:paraId="3838EBFA" w14:textId="77777777" w:rsidR="00F15C78" w:rsidRPr="00AB0A01" w:rsidRDefault="00F15C78" w:rsidP="00D52917">
      <w:pPr>
        <w:spacing w:after="14" w:line="240" w:lineRule="auto"/>
        <w:rPr>
          <w:b/>
        </w:rPr>
      </w:pPr>
    </w:p>
    <w:p w14:paraId="7AC1B008" w14:textId="77777777" w:rsidR="00F15C78" w:rsidRPr="00AB0A01" w:rsidRDefault="00F15C78" w:rsidP="00D52917">
      <w:pPr>
        <w:spacing w:after="14" w:line="240" w:lineRule="auto"/>
        <w:rPr>
          <w:b/>
          <w:caps/>
        </w:rPr>
      </w:pPr>
    </w:p>
    <w:p w14:paraId="738B176B" w14:textId="335C4ABD" w:rsidR="00111C6E" w:rsidRPr="00AB0A01" w:rsidRDefault="003A0FF6" w:rsidP="00474B36">
      <w:pPr>
        <w:pStyle w:val="Heading1"/>
      </w:pPr>
      <w:bookmarkStart w:id="54" w:name="_Toc22033485"/>
      <w:r w:rsidRPr="00AB0A01">
        <w:t>Radiotherapy-related attributes</w:t>
      </w:r>
      <w:r w:rsidR="008B2887">
        <w:t xml:space="preserve"> (under Attributes_radiotherapy)</w:t>
      </w:r>
      <w:bookmarkEnd w:id="54"/>
    </w:p>
    <w:p w14:paraId="3A0E4F18" w14:textId="77777777" w:rsidR="00F15C78" w:rsidRPr="00AB0A01" w:rsidRDefault="00F15C78" w:rsidP="00D52917">
      <w:pPr>
        <w:spacing w:after="14" w:line="240" w:lineRule="auto"/>
        <w:rPr>
          <w:b/>
          <w:caps/>
        </w:rPr>
      </w:pPr>
    </w:p>
    <w:p w14:paraId="51FD22DC" w14:textId="38C96888" w:rsidR="00111C6E" w:rsidRPr="00474B36" w:rsidRDefault="003A0FF6" w:rsidP="00474B36">
      <w:pPr>
        <w:pStyle w:val="ListParagraph"/>
        <w:numPr>
          <w:ilvl w:val="1"/>
          <w:numId w:val="19"/>
        </w:numPr>
        <w:spacing w:after="14" w:line="240" w:lineRule="auto"/>
        <w:rPr>
          <w:rStyle w:val="Heading2Char"/>
        </w:rPr>
      </w:pPr>
      <w:bookmarkStart w:id="55" w:name="_Ref21599303"/>
      <w:bookmarkStart w:id="56" w:name="_Ref21600614"/>
      <w:bookmarkStart w:id="57" w:name="_Toc22033486"/>
      <w:r w:rsidRPr="00474B36">
        <w:rPr>
          <w:rStyle w:val="Heading2Char"/>
        </w:rPr>
        <w:t>R</w:t>
      </w:r>
      <w:r w:rsidR="00A0439F">
        <w:rPr>
          <w:rStyle w:val="Heading2Char"/>
        </w:rPr>
        <w:t>T</w:t>
      </w:r>
      <w:r w:rsidRPr="00474B36">
        <w:rPr>
          <w:rStyle w:val="Heading2Char"/>
        </w:rPr>
        <w:t>_Date</w:t>
      </w:r>
      <w:bookmarkEnd w:id="55"/>
      <w:bookmarkEnd w:id="56"/>
      <w:bookmarkEnd w:id="57"/>
    </w:p>
    <w:p w14:paraId="772F3546" w14:textId="4D1507F9" w:rsidR="00DF1641" w:rsidRDefault="00342A41" w:rsidP="00D52917">
      <w:pPr>
        <w:spacing w:after="14" w:line="240" w:lineRule="auto"/>
      </w:pPr>
      <w:r>
        <w:t>Normalized d</w:t>
      </w:r>
      <w:r w:rsidR="00DF1641" w:rsidRPr="00AB0A01">
        <w:t>ate associated with radiation</w:t>
      </w:r>
      <w:r>
        <w:t xml:space="preserve"> instance being annotated</w:t>
      </w:r>
      <w:r w:rsidR="00DF1641" w:rsidRPr="00AB0A01">
        <w:t>. If there are multiple courses within a treatment, the date should refer to the specific course being annotated, not the overall treatment course</w:t>
      </w:r>
      <w:r w:rsidR="00D52917" w:rsidRPr="00AB0A01">
        <w:t>.</w:t>
      </w:r>
      <w:r>
        <w:t xml:space="preserve"> Future planned dated should be annotated. See examples in</w:t>
      </w:r>
      <w:r w:rsidRPr="0097615F">
        <w:rPr>
          <w:color w:val="0070C0"/>
          <w:u w:val="single"/>
        </w:rPr>
        <w:t xml:space="preserve"> </w:t>
      </w:r>
      <w:r w:rsidR="0097615F" w:rsidRPr="67697C8E">
        <w:fldChar w:fldCharType="begin"/>
      </w:r>
      <w:r w:rsidR="0097615F" w:rsidRPr="0097615F">
        <w:rPr>
          <w:color w:val="0070C0"/>
          <w:u w:val="single"/>
        </w:rPr>
        <w:instrText xml:space="preserve"> REF _Ref21600272 \h </w:instrText>
      </w:r>
      <w:r w:rsidR="0097615F" w:rsidRPr="67697C8E">
        <w:rPr>
          <w:color w:val="0070C0"/>
          <w:u w:val="single"/>
        </w:rPr>
        <w:fldChar w:fldCharType="separate"/>
      </w:r>
      <w:r w:rsidR="0097615F" w:rsidRPr="0097615F">
        <w:rPr>
          <w:rStyle w:val="Heading2Char"/>
          <w:color w:val="0070C0"/>
          <w:u w:val="single"/>
        </w:rPr>
        <w:t>start_date</w:t>
      </w:r>
      <w:r w:rsidR="0097615F" w:rsidRPr="67697C8E">
        <w:fldChar w:fldCharType="end"/>
      </w:r>
      <w:r w:rsidR="0097615F">
        <w:t xml:space="preserve"> </w:t>
      </w:r>
      <w:r>
        <w:t xml:space="preserve">and </w:t>
      </w:r>
      <w:r w:rsidR="0097615F" w:rsidRPr="67697C8E">
        <w:fldChar w:fldCharType="begin"/>
      </w:r>
      <w:r w:rsidR="0097615F" w:rsidRPr="0097615F">
        <w:rPr>
          <w:color w:val="0070C0"/>
          <w:u w:val="single"/>
        </w:rPr>
        <w:instrText xml:space="preserve"> REF _Ref21600283 \h </w:instrText>
      </w:r>
      <w:r w:rsidR="0097615F" w:rsidRPr="67697C8E">
        <w:rPr>
          <w:color w:val="0070C0"/>
          <w:u w:val="single"/>
        </w:rPr>
        <w:fldChar w:fldCharType="separate"/>
      </w:r>
      <w:r w:rsidR="0097615F" w:rsidRPr="0097615F">
        <w:rPr>
          <w:rStyle w:val="Heading2Char"/>
          <w:color w:val="0070C0"/>
          <w:u w:val="single"/>
        </w:rPr>
        <w:t>end_date</w:t>
      </w:r>
      <w:r w:rsidR="0097615F" w:rsidRPr="67697C8E">
        <w:fldChar w:fldCharType="end"/>
      </w:r>
      <w:r w:rsidR="0097615F">
        <w:t xml:space="preserve"> </w:t>
      </w:r>
      <w:r>
        <w:t>above.</w:t>
      </w:r>
    </w:p>
    <w:p w14:paraId="0D6175D3" w14:textId="77777777" w:rsidR="00EC15A5" w:rsidRDefault="00EC15A5" w:rsidP="00D52917">
      <w:pPr>
        <w:spacing w:after="14" w:line="240" w:lineRule="auto"/>
      </w:pPr>
    </w:p>
    <w:p w14:paraId="46CB3894" w14:textId="768D27A9" w:rsidR="00190A4C" w:rsidRDefault="447D4016" w:rsidP="00D52917">
      <w:pPr>
        <w:spacing w:after="14" w:line="240" w:lineRule="auto"/>
      </w:pPr>
      <w:r>
        <w:t>Normalize the date to a two digit date, month to a two digit month, the year – to a four-digit year.</w:t>
      </w:r>
    </w:p>
    <w:p w14:paraId="45CB84ED" w14:textId="77777777" w:rsidR="00190A4C" w:rsidRDefault="00190A4C" w:rsidP="00190A4C">
      <w:pPr>
        <w:spacing w:after="14" w:line="240" w:lineRule="auto"/>
        <w:ind w:firstLine="720"/>
      </w:pPr>
    </w:p>
    <w:p w14:paraId="05A2B577" w14:textId="77777777" w:rsidR="003266EB" w:rsidRDefault="447D4016" w:rsidP="00190A4C">
      <w:pPr>
        <w:spacing w:after="14" w:line="240" w:lineRule="auto"/>
        <w:ind w:left="720"/>
      </w:pPr>
      <w:r w:rsidRPr="447D4016">
        <w:rPr>
          <w:i/>
          <w:iCs/>
        </w:rPr>
        <w:t>Example:</w:t>
      </w:r>
      <w:r>
        <w:t xml:space="preserve"> </w:t>
      </w:r>
    </w:p>
    <w:p w14:paraId="4EB0DF20" w14:textId="4E184EE0" w:rsidR="002E47F2" w:rsidRDefault="447D4016" w:rsidP="00190A4C">
      <w:pPr>
        <w:spacing w:after="14" w:line="240" w:lineRule="auto"/>
        <w:ind w:left="720"/>
      </w:pPr>
      <w:r>
        <w:t xml:space="preserve">“Right chest wall 23 MV 3D planning 60.4 Gy </w:t>
      </w:r>
      <w:r w:rsidRPr="447D4016">
        <w:rPr>
          <w:highlight w:val="yellow"/>
        </w:rPr>
        <w:t>September 12, 2012</w:t>
      </w:r>
      <w:r>
        <w:t xml:space="preserve"> </w:t>
      </w:r>
      <w:r w:rsidRPr="447D4016">
        <w:rPr>
          <w:highlight w:val="yellow"/>
        </w:rPr>
        <w:t>October 22nd, 2012</w:t>
      </w:r>
      <w:r>
        <w:t xml:space="preserve"> 28”</w:t>
      </w:r>
    </w:p>
    <w:p w14:paraId="1B5EDA30" w14:textId="7B8BA178" w:rsidR="002E47F2" w:rsidRDefault="002E47F2" w:rsidP="00190A4C">
      <w:pPr>
        <w:spacing w:after="14" w:line="240" w:lineRule="auto"/>
        <w:ind w:left="720"/>
      </w:pPr>
      <w:r>
        <w:t>There are two dates in this example.</w:t>
      </w:r>
    </w:p>
    <w:p w14:paraId="36BE6B9C" w14:textId="77777777" w:rsidR="002E47F2" w:rsidRDefault="002E47F2" w:rsidP="00190A4C">
      <w:pPr>
        <w:spacing w:after="14" w:line="240" w:lineRule="auto"/>
        <w:ind w:left="720"/>
      </w:pPr>
    </w:p>
    <w:p w14:paraId="4233129E" w14:textId="73193ED1" w:rsidR="002E47F2" w:rsidRDefault="002E47F2" w:rsidP="00190A4C">
      <w:pPr>
        <w:spacing w:after="14" w:line="240" w:lineRule="auto"/>
        <w:ind w:left="720"/>
      </w:pPr>
      <w:r>
        <w:t>Radiation_Date span: “</w:t>
      </w:r>
      <w:r w:rsidRPr="002E47F2">
        <w:rPr>
          <w:highlight w:val="yellow"/>
        </w:rPr>
        <w:t>September 12, 2012</w:t>
      </w:r>
      <w:r>
        <w:t>”</w:t>
      </w:r>
    </w:p>
    <w:p w14:paraId="2A8BCBB1" w14:textId="33079504" w:rsidR="002E47F2" w:rsidRDefault="002E47F2" w:rsidP="00190A4C">
      <w:pPr>
        <w:spacing w:after="14" w:line="240" w:lineRule="auto"/>
        <w:ind w:left="720"/>
      </w:pPr>
      <w:r>
        <w:t>Radiation_Date_day: 22 (this is the normalized value)</w:t>
      </w:r>
    </w:p>
    <w:p w14:paraId="0FBBCF2C" w14:textId="09220DFD" w:rsidR="002E47F2" w:rsidRDefault="447D4016" w:rsidP="00190A4C">
      <w:pPr>
        <w:spacing w:after="14" w:line="240" w:lineRule="auto"/>
        <w:ind w:left="720"/>
      </w:pPr>
      <w:r>
        <w:t>Radiation_Date_month: 09 (this is the normalized value)</w:t>
      </w:r>
    </w:p>
    <w:p w14:paraId="21BC002D" w14:textId="7699FA46" w:rsidR="00A0439F" w:rsidRDefault="002E47F2" w:rsidP="00FA0758">
      <w:pPr>
        <w:spacing w:after="14" w:line="240" w:lineRule="auto"/>
        <w:ind w:left="720"/>
      </w:pPr>
      <w:r>
        <w:t>Radiation_Date_year: 2012 (this is the normalized value)</w:t>
      </w:r>
    </w:p>
    <w:p w14:paraId="481885B2" w14:textId="77777777" w:rsidR="00FD5AD5" w:rsidRDefault="00FD5AD5" w:rsidP="004032B0">
      <w:pPr>
        <w:spacing w:after="0" w:line="240" w:lineRule="auto"/>
        <w:rPr>
          <w:rStyle w:val="Heading2Char"/>
        </w:rPr>
      </w:pPr>
    </w:p>
    <w:p w14:paraId="4EDCBC22" w14:textId="77777777" w:rsidR="0003115B" w:rsidRDefault="0003115B" w:rsidP="0003115B">
      <w:pPr>
        <w:pStyle w:val="ListParagraph"/>
        <w:spacing w:after="14" w:line="240" w:lineRule="auto"/>
        <w:ind w:left="1440"/>
        <w:rPr>
          <w:rStyle w:val="Heading2Char"/>
        </w:rPr>
      </w:pPr>
    </w:p>
    <w:p w14:paraId="35B27697" w14:textId="428B6E59" w:rsidR="004032B0" w:rsidRDefault="004032B0" w:rsidP="00474B36">
      <w:pPr>
        <w:pStyle w:val="ListParagraph"/>
        <w:numPr>
          <w:ilvl w:val="1"/>
          <w:numId w:val="19"/>
        </w:numPr>
        <w:spacing w:after="14" w:line="240" w:lineRule="auto"/>
        <w:rPr>
          <w:rStyle w:val="Heading2Char"/>
        </w:rPr>
      </w:pPr>
      <w:bookmarkStart w:id="58" w:name="_Ref21599364"/>
      <w:bookmarkStart w:id="59" w:name="_Ref21599380"/>
      <w:bookmarkStart w:id="60" w:name="_Ref21599384"/>
      <w:bookmarkStart w:id="61" w:name="_Ref21599451"/>
      <w:bookmarkStart w:id="62" w:name="_Ref21599454"/>
      <w:bookmarkStart w:id="63" w:name="_Ref21599521"/>
      <w:bookmarkStart w:id="64" w:name="_Toc22033487"/>
      <w:r>
        <w:rPr>
          <w:rStyle w:val="Heading2Char"/>
        </w:rPr>
        <w:t>RT_Dosage</w:t>
      </w:r>
      <w:bookmarkEnd w:id="58"/>
      <w:bookmarkEnd w:id="59"/>
      <w:bookmarkEnd w:id="60"/>
      <w:bookmarkEnd w:id="61"/>
      <w:bookmarkEnd w:id="62"/>
      <w:bookmarkEnd w:id="63"/>
      <w:bookmarkEnd w:id="64"/>
    </w:p>
    <w:p w14:paraId="74D414C9" w14:textId="77777777" w:rsidR="004032B0" w:rsidRPr="000A609B" w:rsidRDefault="004032B0" w:rsidP="004032B0">
      <w:pPr>
        <w:spacing w:after="0" w:line="240" w:lineRule="auto"/>
      </w:pPr>
      <w:r>
        <w:t xml:space="preserve">RT_Dosage </w:t>
      </w:r>
      <w:r w:rsidRPr="0003115B">
        <w:t xml:space="preserve">is the </w:t>
      </w:r>
      <w:r>
        <w:t>normalized</w:t>
      </w:r>
      <w:r w:rsidRPr="0003115B">
        <w:t xml:space="preserve"> radiation dose for the radiotherapy instance. </w:t>
      </w:r>
    </w:p>
    <w:p w14:paraId="072E5A89" w14:textId="4BD9CB4B" w:rsidR="004032B0" w:rsidRPr="00AB0A01" w:rsidRDefault="004032B0" w:rsidP="004032B0">
      <w:pPr>
        <w:pStyle w:val="ListParagraph"/>
        <w:numPr>
          <w:ilvl w:val="0"/>
          <w:numId w:val="35"/>
        </w:numPr>
        <w:spacing w:after="0" w:line="240" w:lineRule="auto"/>
      </w:pPr>
      <w:r w:rsidRPr="00AB0A01">
        <w:t>Radiation_Dose_Number is the dose, ex</w:t>
      </w:r>
      <w:r>
        <w:t>cluding non-significant figures (e.g. trailing zeros)</w:t>
      </w:r>
      <w:r w:rsidR="000D6E7D">
        <w:t>. Use “-</w:t>
      </w:r>
      <w:proofErr w:type="gramStart"/>
      <w:r w:rsidR="000D6E7D">
        <w:t>“ instead</w:t>
      </w:r>
      <w:proofErr w:type="gramEnd"/>
      <w:r w:rsidR="000D6E7D">
        <w:t xml:space="preserve"> of “to” if a range is stated (e.g. 30-40 instead of 30 to 40).</w:t>
      </w:r>
    </w:p>
    <w:p w14:paraId="1853E275" w14:textId="77777777" w:rsidR="004032B0" w:rsidRPr="00AB0A01" w:rsidRDefault="004032B0" w:rsidP="004032B0">
      <w:pPr>
        <w:pStyle w:val="ListParagraph"/>
        <w:numPr>
          <w:ilvl w:val="1"/>
          <w:numId w:val="35"/>
        </w:numPr>
        <w:spacing w:after="0" w:line="240" w:lineRule="auto"/>
      </w:pPr>
      <w:r w:rsidRPr="00AB0A01">
        <w:t>Example: “</w:t>
      </w:r>
      <w:r>
        <w:t>50.4</w:t>
      </w:r>
      <w:r w:rsidRPr="00AB0A01">
        <w:t>” in “</w:t>
      </w:r>
      <w:r>
        <w:t>50.4 Gy</w:t>
      </w:r>
      <w:r w:rsidRPr="00AB0A01">
        <w:t>”</w:t>
      </w:r>
    </w:p>
    <w:p w14:paraId="65236E2E" w14:textId="77777777" w:rsidR="004032B0" w:rsidRPr="00AB0A01" w:rsidRDefault="004032B0" w:rsidP="004032B0">
      <w:pPr>
        <w:pStyle w:val="ListParagraph"/>
        <w:numPr>
          <w:ilvl w:val="1"/>
          <w:numId w:val="35"/>
        </w:numPr>
        <w:spacing w:after="0" w:line="240" w:lineRule="auto"/>
      </w:pPr>
      <w:r w:rsidRPr="00AB0A01">
        <w:t>Example: “3000” in “3000 cGy”</w:t>
      </w:r>
    </w:p>
    <w:p w14:paraId="1B46C616" w14:textId="77777777" w:rsidR="004032B0" w:rsidRPr="00AB0A01" w:rsidRDefault="004032B0" w:rsidP="004032B0">
      <w:pPr>
        <w:pStyle w:val="ListParagraph"/>
        <w:numPr>
          <w:ilvl w:val="0"/>
          <w:numId w:val="35"/>
        </w:numPr>
        <w:spacing w:after="0" w:line="240" w:lineRule="auto"/>
      </w:pPr>
      <w:r w:rsidRPr="00AB0A01">
        <w:t xml:space="preserve">Radiation_Dose_Unit is the unit of radiation as stated in the text. Do not convert units. </w:t>
      </w:r>
    </w:p>
    <w:p w14:paraId="0529F8A3" w14:textId="77777777" w:rsidR="004032B0" w:rsidRPr="00AB0A01" w:rsidRDefault="004032B0" w:rsidP="004032B0">
      <w:pPr>
        <w:pStyle w:val="ListParagraph"/>
        <w:numPr>
          <w:ilvl w:val="1"/>
          <w:numId w:val="35"/>
        </w:numPr>
        <w:spacing w:after="0" w:line="240" w:lineRule="auto"/>
      </w:pPr>
      <w:r w:rsidRPr="00AB0A01">
        <w:t>Example: “Gy” in “50.4 Gy”</w:t>
      </w:r>
    </w:p>
    <w:p w14:paraId="363432FF" w14:textId="77777777" w:rsidR="004032B0" w:rsidRDefault="004032B0" w:rsidP="004032B0">
      <w:pPr>
        <w:pStyle w:val="ListParagraph"/>
        <w:numPr>
          <w:ilvl w:val="1"/>
          <w:numId w:val="35"/>
        </w:numPr>
        <w:spacing w:after="0" w:line="240" w:lineRule="auto"/>
      </w:pPr>
      <w:r w:rsidRPr="00AB0A01">
        <w:t>Example: “cGy” in “3000 cGy”</w:t>
      </w:r>
    </w:p>
    <w:p w14:paraId="0B9539CE" w14:textId="77777777" w:rsidR="004032B0" w:rsidRDefault="004032B0" w:rsidP="004032B0">
      <w:pPr>
        <w:spacing w:after="0" w:line="240" w:lineRule="auto"/>
      </w:pPr>
    </w:p>
    <w:p w14:paraId="76D74D27" w14:textId="77777777" w:rsidR="004032B0" w:rsidRPr="00EC15A5" w:rsidRDefault="004032B0" w:rsidP="004032B0">
      <w:pPr>
        <w:spacing w:after="0" w:line="240" w:lineRule="auto"/>
        <w:ind w:left="720"/>
      </w:pPr>
      <w:r w:rsidRPr="0003115B">
        <w:rPr>
          <w:i/>
        </w:rPr>
        <w:t xml:space="preserve">Example 1: </w:t>
      </w:r>
      <w:r>
        <w:t>This RT_Dosage is the total RT dose. The dose per fraction is not explicitly stated, and so there is not RT_Dosage annotation for the dose per fraction.</w:t>
      </w:r>
    </w:p>
    <w:p w14:paraId="3CB7CFA6" w14:textId="77777777" w:rsidR="004032B0" w:rsidRDefault="004032B0" w:rsidP="004032B0">
      <w:pPr>
        <w:spacing w:after="0" w:line="240" w:lineRule="auto"/>
        <w:ind w:left="720"/>
      </w:pPr>
      <w:r w:rsidRPr="00AB0A01">
        <w:t xml:space="preserve">“The patient received </w:t>
      </w:r>
      <w:r w:rsidRPr="0003115B">
        <w:rPr>
          <w:highlight w:val="yellow"/>
        </w:rPr>
        <w:t>18 Gy</w:t>
      </w:r>
      <w:r w:rsidRPr="00AB0A01">
        <w:t xml:space="preserve"> in 10 fractions.”</w:t>
      </w:r>
    </w:p>
    <w:p w14:paraId="72A5DE28" w14:textId="77777777" w:rsidR="004032B0" w:rsidRDefault="004032B0" w:rsidP="004032B0">
      <w:pPr>
        <w:spacing w:after="0" w:line="240" w:lineRule="auto"/>
        <w:ind w:left="720"/>
      </w:pPr>
      <w:r>
        <w:t>RT_Dosage span: “18 Gy”</w:t>
      </w:r>
    </w:p>
    <w:p w14:paraId="60488FFA" w14:textId="77777777" w:rsidR="004032B0" w:rsidRDefault="004032B0" w:rsidP="004032B0">
      <w:pPr>
        <w:spacing w:after="0" w:line="240" w:lineRule="auto"/>
        <w:ind w:left="720"/>
      </w:pPr>
      <w:r>
        <w:t>Radiation_Dose_Number: 18</w:t>
      </w:r>
    </w:p>
    <w:p w14:paraId="5AC855CA" w14:textId="77777777" w:rsidR="004032B0" w:rsidRPr="00AB0A01" w:rsidRDefault="004032B0" w:rsidP="004032B0">
      <w:pPr>
        <w:spacing w:after="0" w:line="240" w:lineRule="auto"/>
        <w:ind w:left="720"/>
      </w:pPr>
      <w:r>
        <w:t>Radiation_Dose_Unit: Gy</w:t>
      </w:r>
    </w:p>
    <w:p w14:paraId="52901CC5" w14:textId="77777777" w:rsidR="004032B0" w:rsidRPr="00AB0A01" w:rsidRDefault="004032B0" w:rsidP="004032B0">
      <w:pPr>
        <w:spacing w:after="0" w:line="240" w:lineRule="auto"/>
        <w:ind w:left="720"/>
      </w:pPr>
    </w:p>
    <w:p w14:paraId="7DAC8B1A" w14:textId="77777777" w:rsidR="004032B0" w:rsidRPr="00EC15A5" w:rsidRDefault="004032B0" w:rsidP="004032B0">
      <w:pPr>
        <w:spacing w:after="0" w:line="240" w:lineRule="auto"/>
        <w:ind w:left="720"/>
      </w:pPr>
      <w:r w:rsidRPr="0003115B">
        <w:rPr>
          <w:i/>
        </w:rPr>
        <w:lastRenderedPageBreak/>
        <w:t xml:space="preserve">Example 2: </w:t>
      </w:r>
      <w:r w:rsidRPr="00AB0A01">
        <w:t>Link 2 separate</w:t>
      </w:r>
      <w:r>
        <w:t xml:space="preserve"> RT_Dosage annotations in</w:t>
      </w:r>
      <w:r w:rsidRPr="00AB0A01">
        <w:t xml:space="preserve"> the radiotherapy entity</w:t>
      </w:r>
      <w:r>
        <w:t>. RT_Dosage attribute in blue is the RT dose per fraction; the RT_Dosage attribute in yellow is the total RT dose.</w:t>
      </w:r>
    </w:p>
    <w:p w14:paraId="5F6166F8" w14:textId="77777777" w:rsidR="004032B0" w:rsidRDefault="004032B0" w:rsidP="004032B0">
      <w:pPr>
        <w:spacing w:after="0" w:line="240" w:lineRule="auto"/>
        <w:ind w:left="720"/>
      </w:pPr>
      <w:proofErr w:type="gramStart"/>
      <w:r w:rsidRPr="00AB0A01">
        <w:t>“</w:t>
      </w:r>
      <w:r w:rsidRPr="00EC15A5">
        <w:rPr>
          <w:highlight w:val="cyan"/>
        </w:rPr>
        <w:t>2 Gy</w:t>
      </w:r>
      <w:r w:rsidRPr="00AB0A01">
        <w:t xml:space="preserve"> fractions x 25 fractions, for a total dose of </w:t>
      </w:r>
      <w:r w:rsidRPr="0003115B">
        <w:rPr>
          <w:highlight w:val="yellow"/>
        </w:rPr>
        <w:t>50 Gy</w:t>
      </w:r>
      <w:r w:rsidRPr="00AB0A01">
        <w:t>, to start within 4 hours after the first dose of chemotherapy.”</w:t>
      </w:r>
      <w:proofErr w:type="gramEnd"/>
    </w:p>
    <w:p w14:paraId="36B821F8" w14:textId="77777777" w:rsidR="004032B0" w:rsidRDefault="004032B0" w:rsidP="004032B0">
      <w:pPr>
        <w:pStyle w:val="ListParagraph"/>
        <w:numPr>
          <w:ilvl w:val="0"/>
          <w:numId w:val="38"/>
        </w:numPr>
        <w:spacing w:after="0" w:line="240" w:lineRule="auto"/>
      </w:pPr>
      <w:r>
        <w:t>RT_Dosage instance 1 (blue, for dose per fraction):</w:t>
      </w:r>
    </w:p>
    <w:p w14:paraId="50FBF3D2" w14:textId="77777777" w:rsidR="004032B0" w:rsidRDefault="004032B0" w:rsidP="004032B0">
      <w:pPr>
        <w:pStyle w:val="ListParagraph"/>
        <w:numPr>
          <w:ilvl w:val="1"/>
          <w:numId w:val="38"/>
        </w:numPr>
        <w:spacing w:after="0" w:line="240" w:lineRule="auto"/>
      </w:pPr>
      <w:r>
        <w:t>RT_Dosage span: “2 Gy”</w:t>
      </w:r>
    </w:p>
    <w:p w14:paraId="6CC59920" w14:textId="77777777" w:rsidR="004032B0" w:rsidRDefault="004032B0" w:rsidP="004032B0">
      <w:pPr>
        <w:pStyle w:val="ListParagraph"/>
        <w:numPr>
          <w:ilvl w:val="1"/>
          <w:numId w:val="38"/>
        </w:numPr>
        <w:spacing w:after="0" w:line="240" w:lineRule="auto"/>
      </w:pPr>
      <w:r>
        <w:t>Radiation_Dose_Number: 2</w:t>
      </w:r>
    </w:p>
    <w:p w14:paraId="739058A8" w14:textId="77777777" w:rsidR="004032B0" w:rsidRDefault="004032B0" w:rsidP="004032B0">
      <w:pPr>
        <w:pStyle w:val="ListParagraph"/>
        <w:numPr>
          <w:ilvl w:val="1"/>
          <w:numId w:val="38"/>
        </w:numPr>
        <w:spacing w:after="0" w:line="240" w:lineRule="auto"/>
      </w:pPr>
      <w:r>
        <w:t>Radiation_Dose_Unit: Gy</w:t>
      </w:r>
    </w:p>
    <w:p w14:paraId="03A624CA" w14:textId="77777777" w:rsidR="004032B0" w:rsidRDefault="004032B0" w:rsidP="004032B0">
      <w:pPr>
        <w:pStyle w:val="ListParagraph"/>
        <w:numPr>
          <w:ilvl w:val="0"/>
          <w:numId w:val="38"/>
        </w:numPr>
        <w:spacing w:after="0" w:line="240" w:lineRule="auto"/>
      </w:pPr>
      <w:r>
        <w:t>RT_Dosage instance 2 (yellow, for total RT dose):</w:t>
      </w:r>
    </w:p>
    <w:p w14:paraId="17DE0153" w14:textId="77777777" w:rsidR="004032B0" w:rsidRDefault="004032B0" w:rsidP="004032B0">
      <w:pPr>
        <w:pStyle w:val="ListParagraph"/>
        <w:numPr>
          <w:ilvl w:val="1"/>
          <w:numId w:val="38"/>
        </w:numPr>
        <w:spacing w:after="0" w:line="240" w:lineRule="auto"/>
      </w:pPr>
      <w:r>
        <w:t>RT_Dosage span: “50 Gy”</w:t>
      </w:r>
    </w:p>
    <w:p w14:paraId="3AE57983" w14:textId="77777777" w:rsidR="004032B0" w:rsidRDefault="004032B0" w:rsidP="004032B0">
      <w:pPr>
        <w:pStyle w:val="ListParagraph"/>
        <w:numPr>
          <w:ilvl w:val="1"/>
          <w:numId w:val="38"/>
        </w:numPr>
        <w:spacing w:after="0" w:line="240" w:lineRule="auto"/>
      </w:pPr>
      <w:r>
        <w:t>Radiation_Dose_Number: 50</w:t>
      </w:r>
    </w:p>
    <w:p w14:paraId="10735E73" w14:textId="77777777" w:rsidR="004032B0" w:rsidRPr="00AB0A01" w:rsidRDefault="004032B0" w:rsidP="004032B0">
      <w:pPr>
        <w:pStyle w:val="ListParagraph"/>
        <w:numPr>
          <w:ilvl w:val="1"/>
          <w:numId w:val="38"/>
        </w:numPr>
        <w:spacing w:after="0" w:line="240" w:lineRule="auto"/>
      </w:pPr>
      <w:r>
        <w:t>Radiation_Dose_Unit: Gy</w:t>
      </w:r>
    </w:p>
    <w:p w14:paraId="34FB1CAC" w14:textId="77777777" w:rsidR="004032B0" w:rsidRPr="00AB0A01" w:rsidRDefault="004032B0" w:rsidP="004032B0">
      <w:pPr>
        <w:spacing w:after="0" w:line="240" w:lineRule="auto"/>
        <w:ind w:left="720"/>
      </w:pPr>
    </w:p>
    <w:p w14:paraId="2087C37C" w14:textId="77777777" w:rsidR="004032B0" w:rsidRPr="00AB0A01" w:rsidRDefault="004032B0" w:rsidP="004032B0">
      <w:pPr>
        <w:spacing w:after="0" w:line="240" w:lineRule="auto"/>
        <w:ind w:left="720"/>
      </w:pPr>
    </w:p>
    <w:p w14:paraId="13632D16" w14:textId="77777777" w:rsidR="004032B0" w:rsidRPr="00EC15A5" w:rsidRDefault="004032B0" w:rsidP="004032B0">
      <w:pPr>
        <w:spacing w:after="0" w:line="240" w:lineRule="auto"/>
        <w:ind w:left="720"/>
      </w:pPr>
      <w:r w:rsidRPr="0003115B">
        <w:rPr>
          <w:i/>
        </w:rPr>
        <w:t xml:space="preserve">Example 3: </w:t>
      </w:r>
      <w:r w:rsidRPr="00AB0A01">
        <w:t>Link 2 separate</w:t>
      </w:r>
      <w:r>
        <w:t xml:space="preserve"> RT_Dosage annotations in</w:t>
      </w:r>
      <w:r w:rsidRPr="00AB0A01">
        <w:t xml:space="preserve"> the radiotherapy entity</w:t>
      </w:r>
      <w:r>
        <w:t>. The RT_Dosage attribute in blue is the RT dose per fraction for this radiotherapy instance; the RT_Dosage attribute in yellow is the total RT dose for this radiotherapy instance.</w:t>
      </w:r>
    </w:p>
    <w:p w14:paraId="5EC571F1" w14:textId="77777777" w:rsidR="004032B0" w:rsidRDefault="004032B0" w:rsidP="004032B0">
      <w:pPr>
        <w:spacing w:after="0" w:line="240" w:lineRule="auto"/>
        <w:ind w:left="720"/>
      </w:pPr>
      <w:r w:rsidRPr="00AB0A01">
        <w:t>“</w:t>
      </w:r>
      <w:r w:rsidRPr="00EC15A5">
        <w:rPr>
          <w:highlight w:val="cyan"/>
        </w:rPr>
        <w:t>3 Gy</w:t>
      </w:r>
      <w:r w:rsidRPr="00AB0A01">
        <w:t xml:space="preserve"> fractions twice per day, with the first fraction of each day given 1 to 2 hours after completion of chemotherapy and at least 4 hours between fractions, x 8 fractions, given on days 1, 3, 15, 17 (total induction dose: </w:t>
      </w:r>
      <w:r w:rsidRPr="0003115B">
        <w:rPr>
          <w:highlight w:val="yellow"/>
        </w:rPr>
        <w:t>24 Gy</w:t>
      </w:r>
      <w:r w:rsidRPr="00AB0A01">
        <w:t>), administered to the whole bladder, bladder tumor volume, and pelvic lymph nodes.”</w:t>
      </w:r>
    </w:p>
    <w:p w14:paraId="57B1194B" w14:textId="77777777" w:rsidR="004032B0" w:rsidRDefault="004032B0" w:rsidP="004032B0">
      <w:pPr>
        <w:pStyle w:val="ListParagraph"/>
        <w:numPr>
          <w:ilvl w:val="0"/>
          <w:numId w:val="39"/>
        </w:numPr>
        <w:spacing w:after="0" w:line="240" w:lineRule="auto"/>
      </w:pPr>
      <w:r>
        <w:t>RT_Dosage instance 1 (blue, for dose per fraction):</w:t>
      </w:r>
    </w:p>
    <w:p w14:paraId="40243DEB" w14:textId="77777777" w:rsidR="004032B0" w:rsidRDefault="004032B0" w:rsidP="004032B0">
      <w:pPr>
        <w:pStyle w:val="ListParagraph"/>
        <w:numPr>
          <w:ilvl w:val="1"/>
          <w:numId w:val="39"/>
        </w:numPr>
        <w:spacing w:after="0" w:line="240" w:lineRule="auto"/>
      </w:pPr>
      <w:r>
        <w:t>RT_Dosage span: “3 Gy”</w:t>
      </w:r>
    </w:p>
    <w:p w14:paraId="49683AE2" w14:textId="77777777" w:rsidR="004032B0" w:rsidRDefault="004032B0" w:rsidP="004032B0">
      <w:pPr>
        <w:pStyle w:val="ListParagraph"/>
        <w:numPr>
          <w:ilvl w:val="1"/>
          <w:numId w:val="39"/>
        </w:numPr>
        <w:spacing w:after="0" w:line="240" w:lineRule="auto"/>
      </w:pPr>
      <w:r>
        <w:t>Radiation_Dose_Number: 3</w:t>
      </w:r>
    </w:p>
    <w:p w14:paraId="3EA7DA20" w14:textId="77777777" w:rsidR="004032B0" w:rsidRDefault="004032B0" w:rsidP="004032B0">
      <w:pPr>
        <w:pStyle w:val="ListParagraph"/>
        <w:numPr>
          <w:ilvl w:val="1"/>
          <w:numId w:val="39"/>
        </w:numPr>
        <w:spacing w:after="0" w:line="240" w:lineRule="auto"/>
      </w:pPr>
      <w:r>
        <w:t>Radiation_Dose_Unit: Gy</w:t>
      </w:r>
    </w:p>
    <w:p w14:paraId="4867D84A" w14:textId="77777777" w:rsidR="004032B0" w:rsidRDefault="004032B0" w:rsidP="004032B0">
      <w:pPr>
        <w:pStyle w:val="ListParagraph"/>
        <w:numPr>
          <w:ilvl w:val="0"/>
          <w:numId w:val="39"/>
        </w:numPr>
        <w:spacing w:after="0" w:line="240" w:lineRule="auto"/>
      </w:pPr>
      <w:r>
        <w:t>RT_Dosage instance 2 (yellow, for total RT dose):</w:t>
      </w:r>
    </w:p>
    <w:p w14:paraId="52E1607B" w14:textId="77777777" w:rsidR="004032B0" w:rsidRDefault="004032B0" w:rsidP="004032B0">
      <w:pPr>
        <w:pStyle w:val="ListParagraph"/>
        <w:numPr>
          <w:ilvl w:val="1"/>
          <w:numId w:val="39"/>
        </w:numPr>
        <w:spacing w:after="0" w:line="240" w:lineRule="auto"/>
      </w:pPr>
      <w:r>
        <w:t>RT_Dosage span: “50 Gy”</w:t>
      </w:r>
    </w:p>
    <w:p w14:paraId="2B3F211B" w14:textId="77777777" w:rsidR="004032B0" w:rsidRDefault="004032B0" w:rsidP="004032B0">
      <w:pPr>
        <w:pStyle w:val="ListParagraph"/>
        <w:numPr>
          <w:ilvl w:val="1"/>
          <w:numId w:val="39"/>
        </w:numPr>
        <w:spacing w:after="0" w:line="240" w:lineRule="auto"/>
      </w:pPr>
      <w:r>
        <w:t>Radiation_Dose_Number: 50</w:t>
      </w:r>
    </w:p>
    <w:p w14:paraId="2FE5DB28" w14:textId="77777777" w:rsidR="004032B0" w:rsidRPr="00AB0A01" w:rsidRDefault="004032B0" w:rsidP="004032B0">
      <w:pPr>
        <w:pStyle w:val="ListParagraph"/>
        <w:numPr>
          <w:ilvl w:val="1"/>
          <w:numId w:val="39"/>
        </w:numPr>
        <w:spacing w:after="0" w:line="240" w:lineRule="auto"/>
      </w:pPr>
      <w:r>
        <w:t>Radiation_Dose_Unit: Gy</w:t>
      </w:r>
    </w:p>
    <w:p w14:paraId="201558E9" w14:textId="77777777" w:rsidR="004032B0" w:rsidRPr="00AB0A01" w:rsidRDefault="004032B0" w:rsidP="004032B0">
      <w:pPr>
        <w:spacing w:after="0" w:line="240" w:lineRule="auto"/>
        <w:ind w:left="720"/>
      </w:pPr>
    </w:p>
    <w:p w14:paraId="6E00B224" w14:textId="77777777" w:rsidR="004032B0" w:rsidRPr="00AB0A01" w:rsidRDefault="004032B0" w:rsidP="004032B0">
      <w:pPr>
        <w:spacing w:after="0" w:line="240" w:lineRule="auto"/>
        <w:ind w:left="720"/>
      </w:pPr>
    </w:p>
    <w:p w14:paraId="2BBF0491" w14:textId="77777777" w:rsidR="004032B0" w:rsidRPr="00A0439F" w:rsidRDefault="004032B0" w:rsidP="004032B0">
      <w:pPr>
        <w:spacing w:after="0" w:line="240" w:lineRule="auto"/>
        <w:ind w:left="720"/>
      </w:pPr>
      <w:r w:rsidRPr="0003115B">
        <w:rPr>
          <w:i/>
        </w:rPr>
        <w:t xml:space="preserve">Example 4: </w:t>
      </w:r>
      <w:r>
        <w:t>This is read as “60 Gy in 30 fractions” or “60 Gy divided by 30 fractions”, and so the total dose if 60 Gy. The dose per fraction would have to be inferred as 2 Gy per fraction (60/30 = 2), and so there is no RT_Dosage annotation for dose per fraction.</w:t>
      </w:r>
    </w:p>
    <w:p w14:paraId="5A1F0152" w14:textId="77777777" w:rsidR="004032B0" w:rsidRDefault="004032B0" w:rsidP="004032B0">
      <w:pPr>
        <w:spacing w:after="0" w:line="240" w:lineRule="auto"/>
        <w:ind w:left="720"/>
      </w:pPr>
      <w:r>
        <w:t>“</w:t>
      </w:r>
      <w:r w:rsidRPr="0003115B">
        <w:rPr>
          <w:highlight w:val="yellow"/>
        </w:rPr>
        <w:t>60 Gy</w:t>
      </w:r>
      <w:r>
        <w:t>/30 fractions”</w:t>
      </w:r>
    </w:p>
    <w:p w14:paraId="72828E0A" w14:textId="77777777" w:rsidR="004032B0" w:rsidRDefault="004032B0" w:rsidP="004032B0">
      <w:pPr>
        <w:spacing w:after="0" w:line="240" w:lineRule="auto"/>
        <w:ind w:left="720"/>
      </w:pPr>
      <w:r>
        <w:t>RT_Dosage span: “60 Gy”</w:t>
      </w:r>
    </w:p>
    <w:p w14:paraId="158FFB04" w14:textId="77777777" w:rsidR="004032B0" w:rsidRDefault="004032B0" w:rsidP="004032B0">
      <w:pPr>
        <w:spacing w:after="0" w:line="240" w:lineRule="auto"/>
        <w:ind w:left="720"/>
      </w:pPr>
      <w:r>
        <w:t>Radiation_Dose_Number: 60</w:t>
      </w:r>
    </w:p>
    <w:p w14:paraId="4F9D72C9" w14:textId="77777777" w:rsidR="004032B0" w:rsidRPr="00AB0A01" w:rsidRDefault="004032B0" w:rsidP="004032B0">
      <w:pPr>
        <w:spacing w:after="0" w:line="240" w:lineRule="auto"/>
        <w:ind w:left="720"/>
      </w:pPr>
      <w:r>
        <w:t>Radiation_Dose_Unit: Gy</w:t>
      </w:r>
    </w:p>
    <w:p w14:paraId="66497AE9" w14:textId="77777777" w:rsidR="004032B0" w:rsidRPr="00AB0A01" w:rsidRDefault="004032B0" w:rsidP="004032B0">
      <w:pPr>
        <w:spacing w:after="0" w:line="240" w:lineRule="auto"/>
        <w:ind w:left="720"/>
      </w:pPr>
    </w:p>
    <w:p w14:paraId="2BFD1A15" w14:textId="77777777" w:rsidR="004032B0" w:rsidRPr="00A0439F" w:rsidRDefault="004032B0" w:rsidP="004032B0">
      <w:pPr>
        <w:spacing w:after="0" w:line="240" w:lineRule="auto"/>
        <w:ind w:left="720"/>
      </w:pPr>
      <w:r w:rsidRPr="0003115B">
        <w:rPr>
          <w:i/>
        </w:rPr>
        <w:t xml:space="preserve">Example 5: </w:t>
      </w:r>
      <w:r>
        <w:t xml:space="preserve">This notation means that total of 60 Gy is delivered in fractions of 2 Gy. The number of fractions would have to be inferred as 30 fractions, and so there is no RT_Dosage annotation for dose per fraction. </w:t>
      </w:r>
    </w:p>
    <w:p w14:paraId="27DE5E83" w14:textId="77777777" w:rsidR="004032B0" w:rsidRDefault="004032B0" w:rsidP="004032B0">
      <w:pPr>
        <w:spacing w:after="0" w:line="240" w:lineRule="auto"/>
        <w:ind w:left="720"/>
      </w:pPr>
      <w:r w:rsidRPr="00AB0A01">
        <w:t>“</w:t>
      </w:r>
      <w:r w:rsidRPr="0003115B">
        <w:rPr>
          <w:highlight w:val="yellow"/>
        </w:rPr>
        <w:t>60 Gy</w:t>
      </w:r>
      <w:r w:rsidRPr="00AB0A01">
        <w:t xml:space="preserve"> in 2 Gy per fraction”</w:t>
      </w:r>
    </w:p>
    <w:p w14:paraId="18DC9AFD" w14:textId="77777777" w:rsidR="004032B0" w:rsidRDefault="004032B0" w:rsidP="004032B0">
      <w:pPr>
        <w:spacing w:after="0" w:line="240" w:lineRule="auto"/>
        <w:ind w:left="720"/>
      </w:pPr>
      <w:r>
        <w:t>RT_Dosage span: “60 Gy”</w:t>
      </w:r>
    </w:p>
    <w:p w14:paraId="623295C1" w14:textId="77777777" w:rsidR="004032B0" w:rsidRDefault="004032B0" w:rsidP="004032B0">
      <w:pPr>
        <w:spacing w:after="0" w:line="240" w:lineRule="auto"/>
        <w:ind w:left="720"/>
      </w:pPr>
      <w:r>
        <w:t>Radiation_Dose_Number: 60</w:t>
      </w:r>
    </w:p>
    <w:p w14:paraId="49A7EFA5" w14:textId="77777777" w:rsidR="004032B0" w:rsidRPr="00AB0A01" w:rsidRDefault="004032B0" w:rsidP="004032B0">
      <w:pPr>
        <w:spacing w:after="0" w:line="240" w:lineRule="auto"/>
        <w:ind w:left="720"/>
      </w:pPr>
      <w:r>
        <w:lastRenderedPageBreak/>
        <w:t>Radiation_Dose_Unit: Gy</w:t>
      </w:r>
    </w:p>
    <w:p w14:paraId="4AA1614F" w14:textId="77777777" w:rsidR="004032B0" w:rsidRPr="00AB0A01" w:rsidRDefault="004032B0" w:rsidP="004032B0">
      <w:pPr>
        <w:spacing w:after="0" w:line="240" w:lineRule="auto"/>
        <w:ind w:left="720"/>
      </w:pPr>
    </w:p>
    <w:p w14:paraId="2C1F01C5" w14:textId="77777777" w:rsidR="004032B0" w:rsidRPr="00AB0A01" w:rsidRDefault="004032B0" w:rsidP="004032B0">
      <w:pPr>
        <w:spacing w:after="0" w:line="240" w:lineRule="auto"/>
        <w:ind w:left="720"/>
      </w:pPr>
      <w:r w:rsidRPr="0003115B">
        <w:rPr>
          <w:i/>
        </w:rPr>
        <w:t xml:space="preserve">Example 6: </w:t>
      </w:r>
      <w:r w:rsidRPr="001B6B2F">
        <w:t xml:space="preserve"> </w:t>
      </w:r>
      <w:r>
        <w:t>This notation means that 10 fractions, each fraction of dose 3 Gy were given. The total dose would have to be inferred as 30 Gy (3 x 10 = 30 Gy), and so there is no RT_Dosage annotation for total dose.</w:t>
      </w:r>
    </w:p>
    <w:p w14:paraId="3C93B5E3" w14:textId="77777777" w:rsidR="004032B0" w:rsidRDefault="004032B0" w:rsidP="004032B0">
      <w:pPr>
        <w:spacing w:after="0" w:line="240" w:lineRule="auto"/>
        <w:ind w:left="720"/>
      </w:pPr>
      <w:r>
        <w:t>“</w:t>
      </w:r>
      <w:r w:rsidRPr="000A609B">
        <w:rPr>
          <w:highlight w:val="cyan"/>
        </w:rPr>
        <w:t>3 Gy</w:t>
      </w:r>
      <w:r w:rsidRPr="006F654F">
        <w:t xml:space="preserve"> x 10</w:t>
      </w:r>
      <w:r w:rsidRPr="00AB0A01">
        <w:t xml:space="preserve"> fractions to the whole brain”</w:t>
      </w:r>
    </w:p>
    <w:p w14:paraId="09B59EB5" w14:textId="77777777" w:rsidR="004032B0" w:rsidRDefault="004032B0" w:rsidP="004032B0">
      <w:pPr>
        <w:spacing w:after="0" w:line="240" w:lineRule="auto"/>
        <w:ind w:left="720"/>
      </w:pPr>
      <w:r>
        <w:t>RT_Dosage span: “3 Gy”</w:t>
      </w:r>
    </w:p>
    <w:p w14:paraId="1796460C" w14:textId="77777777" w:rsidR="004032B0" w:rsidRDefault="004032B0" w:rsidP="004032B0">
      <w:pPr>
        <w:spacing w:after="0" w:line="240" w:lineRule="auto"/>
        <w:ind w:left="720"/>
      </w:pPr>
      <w:r>
        <w:t>Radiation_Dose_Number: 3</w:t>
      </w:r>
    </w:p>
    <w:p w14:paraId="7B09E7FD" w14:textId="77777777" w:rsidR="004032B0" w:rsidRPr="00AB0A01" w:rsidRDefault="004032B0" w:rsidP="004032B0">
      <w:pPr>
        <w:spacing w:after="0" w:line="240" w:lineRule="auto"/>
        <w:ind w:left="720"/>
      </w:pPr>
      <w:r>
        <w:t>Radiation_Dose_Unit: Gy</w:t>
      </w:r>
    </w:p>
    <w:p w14:paraId="4615C680" w14:textId="77777777" w:rsidR="004032B0" w:rsidRPr="00AB0A01" w:rsidRDefault="004032B0" w:rsidP="004032B0">
      <w:pPr>
        <w:spacing w:after="0" w:line="240" w:lineRule="auto"/>
        <w:ind w:left="720"/>
      </w:pPr>
    </w:p>
    <w:p w14:paraId="4C6D046D" w14:textId="77777777" w:rsidR="004032B0" w:rsidRPr="00AB0A01" w:rsidRDefault="004032B0" w:rsidP="004032B0">
      <w:pPr>
        <w:spacing w:after="0" w:line="240" w:lineRule="auto"/>
        <w:ind w:left="720"/>
      </w:pPr>
    </w:p>
    <w:p w14:paraId="0D4FA0F8" w14:textId="77777777" w:rsidR="004032B0" w:rsidRPr="000A609B" w:rsidRDefault="004032B0" w:rsidP="004032B0">
      <w:pPr>
        <w:spacing w:after="0" w:line="240" w:lineRule="auto"/>
        <w:ind w:left="720"/>
      </w:pPr>
      <w:r w:rsidRPr="0003115B">
        <w:rPr>
          <w:i/>
        </w:rPr>
        <w:t xml:space="preserve">Example 7: </w:t>
      </w:r>
      <w:r>
        <w:t>In this document, only the total dose is given. The dose per fraction would have to be inferred as 6 Gy (30/5 = 6), and so there is not RT_Dosage annotation for dose per fraction.</w:t>
      </w:r>
    </w:p>
    <w:p w14:paraId="42DEF5A1" w14:textId="77777777" w:rsidR="004032B0" w:rsidRDefault="004032B0" w:rsidP="004032B0">
      <w:pPr>
        <w:spacing w:after="0" w:line="240" w:lineRule="auto"/>
        <w:ind w:left="720"/>
      </w:pPr>
      <w:r w:rsidRPr="00AB0A01">
        <w:t>“</w:t>
      </w:r>
      <w:r w:rsidRPr="0003115B">
        <w:rPr>
          <w:highlight w:val="yellow"/>
        </w:rPr>
        <w:t>30 Gy</w:t>
      </w:r>
      <w:r w:rsidRPr="00AB0A01">
        <w:t xml:space="preserve"> to point A given in 5 fractions, starting week 4 of XRT”</w:t>
      </w:r>
    </w:p>
    <w:p w14:paraId="7E81E96A" w14:textId="77777777" w:rsidR="004032B0" w:rsidRDefault="004032B0" w:rsidP="004032B0">
      <w:pPr>
        <w:spacing w:after="0" w:line="240" w:lineRule="auto"/>
        <w:ind w:left="720"/>
      </w:pPr>
      <w:r>
        <w:t>RT_Dosage span: “30 Gy”</w:t>
      </w:r>
    </w:p>
    <w:p w14:paraId="58E49618" w14:textId="77777777" w:rsidR="004032B0" w:rsidRDefault="004032B0" w:rsidP="004032B0">
      <w:pPr>
        <w:spacing w:after="0" w:line="240" w:lineRule="auto"/>
        <w:ind w:left="720"/>
      </w:pPr>
      <w:r>
        <w:t>Radiation_Dose_Number: 30</w:t>
      </w:r>
    </w:p>
    <w:p w14:paraId="545F0A08" w14:textId="77777777" w:rsidR="004032B0" w:rsidRPr="00AB0A01" w:rsidRDefault="004032B0" w:rsidP="004032B0">
      <w:pPr>
        <w:spacing w:after="0" w:line="240" w:lineRule="auto"/>
        <w:ind w:left="720"/>
      </w:pPr>
      <w:r>
        <w:t>Radiation_Dose_Unit: Gy</w:t>
      </w:r>
    </w:p>
    <w:p w14:paraId="5D10C3A6" w14:textId="77777777" w:rsidR="004032B0" w:rsidRPr="00AB0A01" w:rsidRDefault="004032B0" w:rsidP="004032B0">
      <w:pPr>
        <w:spacing w:after="0" w:line="240" w:lineRule="auto"/>
        <w:ind w:left="720"/>
      </w:pPr>
    </w:p>
    <w:p w14:paraId="672EA2F9" w14:textId="77777777" w:rsidR="004032B0" w:rsidRPr="00AB0A01" w:rsidRDefault="004032B0" w:rsidP="004032B0">
      <w:pPr>
        <w:spacing w:after="0" w:line="240" w:lineRule="auto"/>
        <w:ind w:left="720"/>
      </w:pPr>
    </w:p>
    <w:p w14:paraId="032F2B56" w14:textId="77777777" w:rsidR="004032B0" w:rsidRPr="00A0439F" w:rsidRDefault="004032B0" w:rsidP="004032B0">
      <w:pPr>
        <w:spacing w:after="0" w:line="240" w:lineRule="auto"/>
        <w:ind w:left="720"/>
      </w:pPr>
      <w:r w:rsidRPr="0003115B">
        <w:rPr>
          <w:i/>
        </w:rPr>
        <w:t xml:space="preserve">Example 8: </w:t>
      </w:r>
      <w:r>
        <w:t>In this document, only the RT dose per fraction is given. The total RT dose would have to be inferred from the dose per fraction (3 Gy) and the number of fractions (8 fractions), and so there is no RT_Dosage annotation for total dose.</w:t>
      </w:r>
    </w:p>
    <w:p w14:paraId="439E45E7" w14:textId="77777777" w:rsidR="004032B0" w:rsidRDefault="004032B0" w:rsidP="004032B0">
      <w:pPr>
        <w:spacing w:after="0" w:line="240" w:lineRule="auto"/>
        <w:ind w:left="720"/>
      </w:pPr>
      <w:r w:rsidRPr="00A0439F">
        <w:t>“</w:t>
      </w:r>
      <w:r w:rsidRPr="000A609B">
        <w:rPr>
          <w:highlight w:val="cyan"/>
        </w:rPr>
        <w:t>3 Gy</w:t>
      </w:r>
      <w:r w:rsidRPr="00AB0A01">
        <w:t xml:space="preserve"> fractions twice per day, with the first fraction of each day given 1 to 2 hours after completion of chemotherapy and at least 4 hours between fractions</w:t>
      </w:r>
      <w:r w:rsidRPr="00A0439F">
        <w:t>, x 8</w:t>
      </w:r>
      <w:r w:rsidRPr="00AB0A01">
        <w:t xml:space="preserve"> fractions, given on days 1, 3, 15, 17, administered to the whole bladder, bladder tumor volume, and pelvic lymph nodes.”</w:t>
      </w:r>
    </w:p>
    <w:p w14:paraId="29EC8996" w14:textId="77777777" w:rsidR="004032B0" w:rsidRDefault="004032B0" w:rsidP="004032B0">
      <w:pPr>
        <w:spacing w:after="0" w:line="240" w:lineRule="auto"/>
        <w:ind w:left="720"/>
      </w:pPr>
      <w:r>
        <w:t>RT_Dosage span: “3 Gy”</w:t>
      </w:r>
    </w:p>
    <w:p w14:paraId="726701BA" w14:textId="77777777" w:rsidR="004032B0" w:rsidRDefault="004032B0" w:rsidP="004032B0">
      <w:pPr>
        <w:spacing w:after="0" w:line="240" w:lineRule="auto"/>
        <w:ind w:left="720"/>
      </w:pPr>
      <w:r>
        <w:t>Radiation_Dose_Number: 3</w:t>
      </w:r>
    </w:p>
    <w:p w14:paraId="74BA2C49" w14:textId="77777777" w:rsidR="004032B0" w:rsidRPr="00AB0A01" w:rsidRDefault="004032B0" w:rsidP="004032B0">
      <w:pPr>
        <w:spacing w:after="0" w:line="240" w:lineRule="auto"/>
        <w:ind w:left="720"/>
      </w:pPr>
      <w:r>
        <w:t>Radiation_Dose_Unit: Gy</w:t>
      </w:r>
    </w:p>
    <w:p w14:paraId="2541E621" w14:textId="77777777" w:rsidR="004032B0" w:rsidRDefault="004032B0" w:rsidP="004032B0">
      <w:pPr>
        <w:spacing w:after="0" w:line="240" w:lineRule="auto"/>
        <w:ind w:left="720"/>
      </w:pPr>
    </w:p>
    <w:p w14:paraId="6C265255" w14:textId="77777777" w:rsidR="004032B0" w:rsidRDefault="004032B0" w:rsidP="004032B0">
      <w:pPr>
        <w:spacing w:after="0" w:line="240" w:lineRule="auto"/>
        <w:ind w:left="720"/>
      </w:pPr>
    </w:p>
    <w:p w14:paraId="1531789F" w14:textId="77777777" w:rsidR="004032B0" w:rsidRPr="000A609B" w:rsidRDefault="004032B0" w:rsidP="004032B0">
      <w:pPr>
        <w:spacing w:after="0" w:line="240" w:lineRule="auto"/>
        <w:ind w:left="720"/>
      </w:pPr>
      <w:r w:rsidRPr="0003115B">
        <w:rPr>
          <w:i/>
        </w:rPr>
        <w:t>Example 9:</w:t>
      </w:r>
      <w:r>
        <w:rPr>
          <w:i/>
        </w:rPr>
        <w:t xml:space="preserve"> </w:t>
      </w:r>
      <w:r w:rsidRPr="00AB0A01">
        <w:t>Link 2 separate</w:t>
      </w:r>
      <w:r>
        <w:t xml:space="preserve"> RT_Dosage annotations in</w:t>
      </w:r>
      <w:r w:rsidRPr="00AB0A01">
        <w:t xml:space="preserve"> the radiotherapy entity</w:t>
      </w:r>
      <w:r>
        <w:t>. The RT_Dosage attribute in blue is the RT dose per fraction for this radiotherapy instance; the RT_Dosage attribute in yellow is the total RT dose for this radiotherapy instance.</w:t>
      </w:r>
    </w:p>
    <w:p w14:paraId="25ED3B43" w14:textId="77777777" w:rsidR="004032B0" w:rsidRDefault="004032B0" w:rsidP="004032B0">
      <w:pPr>
        <w:spacing w:after="0" w:line="240" w:lineRule="auto"/>
        <w:ind w:left="720"/>
      </w:pPr>
      <w:r>
        <w:t>“</w:t>
      </w:r>
      <w:r w:rsidRPr="0003115B">
        <w:rPr>
          <w:highlight w:val="yellow"/>
        </w:rPr>
        <w:t>40 Gy</w:t>
      </w:r>
      <w:r w:rsidRPr="00287D67">
        <w:t xml:space="preserve"> in daily fractions of </w:t>
      </w:r>
      <w:r w:rsidRPr="000A609B">
        <w:rPr>
          <w:highlight w:val="cyan"/>
        </w:rPr>
        <w:t>1.80 to 2.00 Gy</w:t>
      </w:r>
      <w:r>
        <w:t>”</w:t>
      </w:r>
    </w:p>
    <w:p w14:paraId="19074878" w14:textId="77777777" w:rsidR="004032B0" w:rsidRDefault="004032B0" w:rsidP="004032B0">
      <w:pPr>
        <w:pStyle w:val="ListParagraph"/>
        <w:numPr>
          <w:ilvl w:val="0"/>
          <w:numId w:val="39"/>
        </w:numPr>
        <w:spacing w:after="0" w:line="240" w:lineRule="auto"/>
      </w:pPr>
      <w:r>
        <w:t>RT_Dosage instance 1 (blue, for dose per fraction):</w:t>
      </w:r>
    </w:p>
    <w:p w14:paraId="4773CFE0" w14:textId="77777777" w:rsidR="004032B0" w:rsidRDefault="004032B0" w:rsidP="004032B0">
      <w:pPr>
        <w:pStyle w:val="ListParagraph"/>
        <w:numPr>
          <w:ilvl w:val="1"/>
          <w:numId w:val="39"/>
        </w:numPr>
        <w:spacing w:after="0" w:line="240" w:lineRule="auto"/>
      </w:pPr>
      <w:r>
        <w:t>RT_Dosage span: “1.800 to 2.00 Gy”</w:t>
      </w:r>
    </w:p>
    <w:p w14:paraId="40FAABA0" w14:textId="77777777" w:rsidR="004032B0" w:rsidRDefault="004032B0" w:rsidP="004032B0">
      <w:pPr>
        <w:pStyle w:val="ListParagraph"/>
        <w:numPr>
          <w:ilvl w:val="1"/>
          <w:numId w:val="39"/>
        </w:numPr>
        <w:spacing w:after="0" w:line="240" w:lineRule="auto"/>
      </w:pPr>
      <w:r>
        <w:t>Radiation_Dose_Number: 1.8-2 (note that only significant figures are included)</w:t>
      </w:r>
    </w:p>
    <w:p w14:paraId="6B96FE80" w14:textId="77777777" w:rsidR="004032B0" w:rsidRDefault="004032B0" w:rsidP="004032B0">
      <w:pPr>
        <w:pStyle w:val="ListParagraph"/>
        <w:numPr>
          <w:ilvl w:val="1"/>
          <w:numId w:val="39"/>
        </w:numPr>
        <w:spacing w:after="0" w:line="240" w:lineRule="auto"/>
      </w:pPr>
      <w:r>
        <w:t>Radiation_Dose_Unit: Gy</w:t>
      </w:r>
    </w:p>
    <w:p w14:paraId="1AAE6B7D" w14:textId="77777777" w:rsidR="004032B0" w:rsidRDefault="004032B0" w:rsidP="004032B0">
      <w:pPr>
        <w:pStyle w:val="ListParagraph"/>
        <w:numPr>
          <w:ilvl w:val="0"/>
          <w:numId w:val="39"/>
        </w:numPr>
        <w:spacing w:after="0" w:line="240" w:lineRule="auto"/>
      </w:pPr>
      <w:r>
        <w:t>RT_Dosage instance 2 (yellow, for total RT dose):</w:t>
      </w:r>
    </w:p>
    <w:p w14:paraId="305E5EF9" w14:textId="77777777" w:rsidR="004032B0" w:rsidRDefault="004032B0" w:rsidP="004032B0">
      <w:pPr>
        <w:pStyle w:val="ListParagraph"/>
        <w:numPr>
          <w:ilvl w:val="1"/>
          <w:numId w:val="39"/>
        </w:numPr>
        <w:spacing w:after="0" w:line="240" w:lineRule="auto"/>
      </w:pPr>
      <w:r>
        <w:t>RT_Dosage span: “40 Gy”</w:t>
      </w:r>
    </w:p>
    <w:p w14:paraId="2F6E31A7" w14:textId="77777777" w:rsidR="004032B0" w:rsidRDefault="004032B0" w:rsidP="004032B0">
      <w:pPr>
        <w:pStyle w:val="ListParagraph"/>
        <w:numPr>
          <w:ilvl w:val="1"/>
          <w:numId w:val="39"/>
        </w:numPr>
        <w:spacing w:after="0" w:line="240" w:lineRule="auto"/>
      </w:pPr>
      <w:r>
        <w:t>Radiation_Dose_Number: 40</w:t>
      </w:r>
    </w:p>
    <w:p w14:paraId="31739A2D" w14:textId="77777777" w:rsidR="004032B0" w:rsidRPr="00AB0A01" w:rsidRDefault="004032B0" w:rsidP="004032B0">
      <w:pPr>
        <w:pStyle w:val="ListParagraph"/>
        <w:numPr>
          <w:ilvl w:val="1"/>
          <w:numId w:val="39"/>
        </w:numPr>
        <w:spacing w:after="0" w:line="240" w:lineRule="auto"/>
      </w:pPr>
      <w:r>
        <w:t>Radiation_Dose_Unit: Gy</w:t>
      </w:r>
    </w:p>
    <w:p w14:paraId="3AEE8744" w14:textId="77777777" w:rsidR="004032B0" w:rsidRPr="00AB0A01" w:rsidRDefault="004032B0" w:rsidP="004032B0">
      <w:pPr>
        <w:spacing w:after="0" w:line="240" w:lineRule="auto"/>
        <w:ind w:left="720"/>
      </w:pPr>
    </w:p>
    <w:p w14:paraId="6BC80A27" w14:textId="77777777" w:rsidR="004032B0" w:rsidRPr="0003115B" w:rsidRDefault="004032B0" w:rsidP="004032B0">
      <w:pPr>
        <w:spacing w:after="0" w:line="240" w:lineRule="auto"/>
        <w:ind w:left="720"/>
        <w:rPr>
          <w:i/>
        </w:rPr>
      </w:pPr>
      <w:r w:rsidRPr="0003115B">
        <w:rPr>
          <w:i/>
        </w:rPr>
        <w:t xml:space="preserve">Example 10: </w:t>
      </w:r>
    </w:p>
    <w:p w14:paraId="743A5AD3" w14:textId="77777777" w:rsidR="004032B0" w:rsidRDefault="004032B0" w:rsidP="004032B0">
      <w:pPr>
        <w:spacing w:after="0" w:line="240" w:lineRule="auto"/>
        <w:ind w:left="720"/>
        <w:rPr>
          <w:i/>
        </w:rPr>
      </w:pPr>
    </w:p>
    <w:p w14:paraId="7DBB36A0" w14:textId="77777777" w:rsidR="004032B0" w:rsidRDefault="004032B0" w:rsidP="004032B0">
      <w:pPr>
        <w:spacing w:after="0" w:line="240" w:lineRule="auto"/>
        <w:ind w:left="720"/>
      </w:pPr>
      <w:r>
        <w:lastRenderedPageBreak/>
        <w:t>Document:</w:t>
      </w:r>
    </w:p>
    <w:p w14:paraId="122BA093" w14:textId="77777777" w:rsidR="004032B0" w:rsidRDefault="004032B0" w:rsidP="004032B0">
      <w:pPr>
        <w:spacing w:after="0" w:line="240" w:lineRule="auto"/>
        <w:ind w:left="720"/>
      </w:pPr>
      <w:r w:rsidRPr="001B6B2F">
        <w:t>“Radiation therapy summary: 172 cGy (rads) fractions x 25 fractions, given over 5 weeks for a total dose of 4300 cGy (4300 rads), then coned-down boost of 172 cGy (rads) fractions x 10 fractions, given over 2 weeks for a dose of 1720 cGy (rads), and a total cumulative dose of 6020 cGy (rads)”</w:t>
      </w:r>
    </w:p>
    <w:p w14:paraId="2EBBD20A" w14:textId="77777777" w:rsidR="004032B0" w:rsidRDefault="004032B0" w:rsidP="004032B0">
      <w:pPr>
        <w:spacing w:after="0" w:line="240" w:lineRule="auto"/>
        <w:ind w:left="720"/>
      </w:pPr>
    </w:p>
    <w:p w14:paraId="76758AAB" w14:textId="77777777" w:rsidR="004032B0" w:rsidRDefault="004032B0" w:rsidP="004032B0">
      <w:pPr>
        <w:spacing w:after="0" w:line="240" w:lineRule="auto"/>
        <w:ind w:left="1440"/>
      </w:pPr>
      <w:proofErr w:type="gramStart"/>
      <w:r w:rsidRPr="0003115B">
        <w:rPr>
          <w:i/>
        </w:rPr>
        <w:t>Example 10a.</w:t>
      </w:r>
      <w:proofErr w:type="gramEnd"/>
      <w:r w:rsidRPr="0003115B">
        <w:rPr>
          <w:i/>
        </w:rPr>
        <w:t xml:space="preserve"> </w:t>
      </w:r>
      <w:r w:rsidRPr="00AB0A01">
        <w:t xml:space="preserve">This example shows the </w:t>
      </w:r>
      <w:r>
        <w:t>RT_Dosage</w:t>
      </w:r>
      <w:r w:rsidRPr="00AB0A01">
        <w:t xml:space="preserve"> if annotating the first radiotherapy </w:t>
      </w:r>
      <w:r w:rsidRPr="001B6B2F">
        <w:t>i</w:t>
      </w:r>
      <w:r>
        <w:t xml:space="preserve">nstance. </w:t>
      </w:r>
      <w:r w:rsidRPr="00AB0A01">
        <w:t>Link 2 separate</w:t>
      </w:r>
      <w:r>
        <w:t xml:space="preserve"> RT_Doage annotations in</w:t>
      </w:r>
      <w:r w:rsidRPr="00AB0A01">
        <w:t xml:space="preserve"> the radiotherapy entity</w:t>
      </w:r>
      <w:r>
        <w:t>. The RT_Dosage attribute in blue is the RT dose per fraction for this radiotherapy instance; the RT_Dosage attribute in yellow is the total RT dose for this radiotherapy instance. Note that “(rads)” and “(4300 rads)” are not included in the RT_Dosage spans because it is redundant and secondary to “4300 cGy”.</w:t>
      </w:r>
    </w:p>
    <w:p w14:paraId="1655B570" w14:textId="77777777" w:rsidR="004032B0" w:rsidRDefault="004032B0" w:rsidP="004032B0">
      <w:pPr>
        <w:spacing w:after="0" w:line="240" w:lineRule="auto"/>
        <w:ind w:left="1440"/>
      </w:pPr>
      <w:r w:rsidRPr="001B6B2F">
        <w:t xml:space="preserve">“Radiation therapy summary: </w:t>
      </w:r>
      <w:r w:rsidRPr="001B509C">
        <w:rPr>
          <w:highlight w:val="cyan"/>
        </w:rPr>
        <w:t>172 cGy</w:t>
      </w:r>
      <w:r w:rsidRPr="001B6B2F">
        <w:t xml:space="preserve"> (rads) fractions x 25 fractions, given over 5 weeks for a total dose of </w:t>
      </w:r>
      <w:r w:rsidRPr="0003115B">
        <w:rPr>
          <w:highlight w:val="yellow"/>
        </w:rPr>
        <w:t>4300 cGy</w:t>
      </w:r>
      <w:r w:rsidRPr="001B6B2F">
        <w:t xml:space="preserve"> (4300 rads), then coned-down boost of 172 cGy (rads) fractions x 10 fractions, given over 2 weeks for a dose of 1720 cGy (rads), and a total cumulative dose of 6020 cGy (rads)”</w:t>
      </w:r>
    </w:p>
    <w:p w14:paraId="711E5224" w14:textId="77777777" w:rsidR="004032B0" w:rsidRDefault="004032B0" w:rsidP="004032B0">
      <w:pPr>
        <w:spacing w:after="0" w:line="240" w:lineRule="auto"/>
        <w:ind w:left="1440"/>
      </w:pPr>
    </w:p>
    <w:p w14:paraId="334221B8" w14:textId="49551090" w:rsidR="004032B0" w:rsidRDefault="004032B0" w:rsidP="004032B0">
      <w:pPr>
        <w:spacing w:after="14" w:line="240" w:lineRule="auto"/>
        <w:ind w:left="1440"/>
      </w:pPr>
      <w:proofErr w:type="gramStart"/>
      <w:r w:rsidRPr="00DF3938">
        <w:rPr>
          <w:i/>
        </w:rPr>
        <w:t>Example 10b.</w:t>
      </w:r>
      <w:proofErr w:type="gramEnd"/>
      <w:r w:rsidRPr="00DF3938">
        <w:rPr>
          <w:i/>
        </w:rPr>
        <w:t xml:space="preserve"> </w:t>
      </w:r>
      <w:r w:rsidRPr="00AB0A01">
        <w:t xml:space="preserve">This example shows the </w:t>
      </w:r>
      <w:r>
        <w:t>RT_Dosage</w:t>
      </w:r>
      <w:r w:rsidRPr="00AB0A01">
        <w:t xml:space="preserve"> if annotating the </w:t>
      </w:r>
      <w:r w:rsidR="002F518C">
        <w:t xml:space="preserve">second </w:t>
      </w:r>
      <w:r w:rsidRPr="00AB0A01">
        <w:t xml:space="preserve">radiotherapy </w:t>
      </w:r>
      <w:r w:rsidRPr="001B6B2F">
        <w:t>i</w:t>
      </w:r>
      <w:r>
        <w:t xml:space="preserve">nstance. </w:t>
      </w:r>
      <w:r w:rsidRPr="00AB0A01">
        <w:t>Link 2 separate</w:t>
      </w:r>
      <w:r>
        <w:t xml:space="preserve"> RT_Dosage annotations in the radiotherapy entity.  The RT_Dosage attribute in blue is the RT dose per fraction for this radiotherapy instance; the RT_Dosage attribute in yellow is the total RT dose for this radiotherapy instance. Note that “(rads)” is not included in either RT_Dosage span because it is redundant.</w:t>
      </w:r>
    </w:p>
    <w:p w14:paraId="0B14663D" w14:textId="77777777" w:rsidR="004032B0" w:rsidRDefault="004032B0" w:rsidP="004032B0">
      <w:pPr>
        <w:spacing w:after="0" w:line="240" w:lineRule="auto"/>
        <w:ind w:left="1440"/>
      </w:pPr>
      <w:r w:rsidRPr="001B6B2F">
        <w:t xml:space="preserve">“Radiation therapy summary: 172 cGy (rads) fractions x 25 fractions, given over 5 weeks for a total dose of 4300 cGy (4300 rads), then coned-down boost of </w:t>
      </w:r>
      <w:r w:rsidRPr="001B509C">
        <w:rPr>
          <w:highlight w:val="cyan"/>
        </w:rPr>
        <w:t>172 cGy</w:t>
      </w:r>
      <w:r w:rsidRPr="001B6B2F">
        <w:t xml:space="preserve"> (rads) fractions x 10 fractions, given over 2 weeks for a dose of </w:t>
      </w:r>
      <w:r w:rsidRPr="0003115B">
        <w:rPr>
          <w:highlight w:val="yellow"/>
        </w:rPr>
        <w:t>1720 cGy</w:t>
      </w:r>
      <w:r w:rsidRPr="001B6B2F">
        <w:t xml:space="preserve"> (rads), and a total cumulative dose of 6020 cGy (rads)”</w:t>
      </w:r>
    </w:p>
    <w:p w14:paraId="28A2F632" w14:textId="77777777" w:rsidR="004032B0" w:rsidRDefault="004032B0" w:rsidP="004032B0">
      <w:pPr>
        <w:spacing w:after="0" w:line="240" w:lineRule="auto"/>
        <w:ind w:left="1440"/>
      </w:pPr>
    </w:p>
    <w:p w14:paraId="0ECBB34F" w14:textId="77777777" w:rsidR="004032B0" w:rsidRPr="001B6B2F" w:rsidRDefault="004032B0" w:rsidP="004032B0">
      <w:pPr>
        <w:spacing w:after="0" w:line="240" w:lineRule="auto"/>
        <w:ind w:left="1440"/>
      </w:pPr>
      <w:proofErr w:type="gramStart"/>
      <w:r w:rsidRPr="0003115B">
        <w:rPr>
          <w:i/>
        </w:rPr>
        <w:t>Example 10c.</w:t>
      </w:r>
      <w:proofErr w:type="gramEnd"/>
      <w:r w:rsidRPr="0003115B">
        <w:rPr>
          <w:i/>
        </w:rPr>
        <w:t xml:space="preserve"> </w:t>
      </w:r>
      <w:r w:rsidRPr="00AB0A01">
        <w:t xml:space="preserve">This example shows the </w:t>
      </w:r>
      <w:r>
        <w:t>RT_Dosage</w:t>
      </w:r>
      <w:r w:rsidRPr="00AB0A01">
        <w:t xml:space="preserve"> if annotating the </w:t>
      </w:r>
      <w:r>
        <w:t>third (cumulative)</w:t>
      </w:r>
      <w:r w:rsidRPr="00AB0A01">
        <w:t xml:space="preserve"> radiotherapy </w:t>
      </w:r>
      <w:r w:rsidRPr="001B6B2F">
        <w:t>i</w:t>
      </w:r>
      <w:r>
        <w:t>nstance. Dose per fraction is not explicitly stated, and so there is no RT_Dosage span for this. Note that “(6020 rads)” is not included in the span because it is redundant and secondary to “6020 cGy”.</w:t>
      </w:r>
    </w:p>
    <w:p w14:paraId="37AA9AB1" w14:textId="77777777" w:rsidR="004032B0" w:rsidRDefault="004032B0" w:rsidP="004032B0">
      <w:pPr>
        <w:spacing w:after="0" w:line="240" w:lineRule="auto"/>
        <w:ind w:left="1440"/>
      </w:pPr>
      <w:r w:rsidRPr="001B6B2F">
        <w:t xml:space="preserve">“Radiation therapy summary: 172 cGy (rads) fractions x 25 fractions, given over 5 weeks for a total dose of 4300 cGy (4300 rads), then coned-down boost of 172 cGy (rads) fractions x 10 fractions, given over 2 weeks for a dose of 1720 cGy (rads), and a total cumulative dose of </w:t>
      </w:r>
      <w:r w:rsidRPr="0003115B">
        <w:rPr>
          <w:highlight w:val="yellow"/>
        </w:rPr>
        <w:t>6020 cGy</w:t>
      </w:r>
      <w:r w:rsidRPr="001B6B2F">
        <w:t xml:space="preserve"> (rads)”</w:t>
      </w:r>
    </w:p>
    <w:p w14:paraId="26FD4C99" w14:textId="77777777" w:rsidR="004032B0" w:rsidRDefault="004032B0" w:rsidP="004032B0">
      <w:pPr>
        <w:pStyle w:val="ListParagraph"/>
        <w:spacing w:after="0" w:line="240" w:lineRule="auto"/>
        <w:ind w:left="1440"/>
        <w:rPr>
          <w:rStyle w:val="Heading2Char"/>
        </w:rPr>
      </w:pPr>
    </w:p>
    <w:p w14:paraId="5E704A52" w14:textId="77777777" w:rsidR="004032B0" w:rsidRPr="00DF3938" w:rsidRDefault="004032B0" w:rsidP="004032B0">
      <w:pPr>
        <w:spacing w:after="0" w:line="240" w:lineRule="auto"/>
        <w:ind w:left="720"/>
      </w:pPr>
      <w:proofErr w:type="gramStart"/>
      <w:r>
        <w:rPr>
          <w:i/>
        </w:rPr>
        <w:t>Example 11.</w:t>
      </w:r>
      <w:proofErr w:type="gramEnd"/>
      <w:r>
        <w:rPr>
          <w:i/>
        </w:rPr>
        <w:t xml:space="preserve"> </w:t>
      </w:r>
      <w:r>
        <w:t>Total body irradiation treatments are sometimes presented this way. Since a single dose of 2 Gy was given on one day (“day 0” refers to a date in relation to stem cell transplant), 2 Gy is both the total dose and the dose per fraction.  Link the below RT_Dosage attribute to both RT_Total_Dose and RT_Dose_Per_Fraction.</w:t>
      </w:r>
    </w:p>
    <w:p w14:paraId="14E0033C" w14:textId="77777777" w:rsidR="004032B0" w:rsidRDefault="004032B0" w:rsidP="004032B0">
      <w:pPr>
        <w:spacing w:after="14" w:line="240" w:lineRule="auto"/>
        <w:ind w:left="1440"/>
      </w:pPr>
      <w:proofErr w:type="gramStart"/>
      <w:r>
        <w:t>“</w:t>
      </w:r>
      <w:r w:rsidRPr="00DF3938">
        <w:rPr>
          <w:highlight w:val="yellow"/>
        </w:rPr>
        <w:t>2 Gy</w:t>
      </w:r>
      <w:r>
        <w:t xml:space="preserve"> at a rate of 0.07 Gy/min on day 0.”</w:t>
      </w:r>
      <w:proofErr w:type="gramEnd"/>
    </w:p>
    <w:p w14:paraId="70E8C74C" w14:textId="77777777" w:rsidR="004032B0" w:rsidRDefault="004032B0" w:rsidP="004032B0">
      <w:pPr>
        <w:spacing w:after="14" w:line="240" w:lineRule="auto"/>
        <w:ind w:left="1440"/>
      </w:pPr>
      <w:r>
        <w:t>Radiation_dosage span: “2 Gy”</w:t>
      </w:r>
    </w:p>
    <w:p w14:paraId="2D3298C9" w14:textId="77777777" w:rsidR="004032B0" w:rsidRDefault="004032B0" w:rsidP="004032B0">
      <w:pPr>
        <w:spacing w:after="14" w:line="240" w:lineRule="auto"/>
        <w:ind w:left="1440"/>
      </w:pPr>
      <w:r>
        <w:t>Radiation_Dose_Number: 2</w:t>
      </w:r>
    </w:p>
    <w:p w14:paraId="091C1956" w14:textId="77777777" w:rsidR="004032B0" w:rsidRPr="00287D67" w:rsidRDefault="004032B0" w:rsidP="004032B0">
      <w:pPr>
        <w:spacing w:after="14" w:line="240" w:lineRule="auto"/>
        <w:ind w:left="1440"/>
      </w:pPr>
      <w:r>
        <w:t>Radiation_Dose_Unit: Gy</w:t>
      </w:r>
    </w:p>
    <w:p w14:paraId="7A1532C1" w14:textId="77777777" w:rsidR="004032B0" w:rsidRDefault="004032B0" w:rsidP="004032B0">
      <w:pPr>
        <w:spacing w:after="14" w:line="240" w:lineRule="auto"/>
        <w:rPr>
          <w:rStyle w:val="Heading2Char"/>
        </w:rPr>
      </w:pPr>
    </w:p>
    <w:p w14:paraId="1604A234" w14:textId="77777777" w:rsidR="004032B0" w:rsidRDefault="004032B0" w:rsidP="004032B0">
      <w:pPr>
        <w:spacing w:after="14" w:line="240" w:lineRule="auto"/>
        <w:rPr>
          <w:rStyle w:val="Heading2Char"/>
        </w:rPr>
      </w:pPr>
    </w:p>
    <w:p w14:paraId="283DBB58" w14:textId="68B67711" w:rsidR="00342A41" w:rsidRPr="00474B36" w:rsidRDefault="00D710A2" w:rsidP="00474B36">
      <w:pPr>
        <w:pStyle w:val="ListParagraph"/>
        <w:numPr>
          <w:ilvl w:val="1"/>
          <w:numId w:val="19"/>
        </w:numPr>
        <w:spacing w:after="14" w:line="240" w:lineRule="auto"/>
        <w:rPr>
          <w:rStyle w:val="Heading2Char"/>
        </w:rPr>
      </w:pPr>
      <w:bookmarkStart w:id="65" w:name="_Ref21599673"/>
      <w:bookmarkStart w:id="66" w:name="_Ref21599797"/>
      <w:bookmarkStart w:id="67" w:name="_Toc22033488"/>
      <w:r>
        <w:rPr>
          <w:rStyle w:val="Heading2Char"/>
        </w:rPr>
        <w:lastRenderedPageBreak/>
        <w:t>RT_Fraction_Number</w:t>
      </w:r>
      <w:bookmarkEnd w:id="65"/>
      <w:bookmarkEnd w:id="66"/>
      <w:bookmarkEnd w:id="67"/>
    </w:p>
    <w:p w14:paraId="652BABF3" w14:textId="76506098" w:rsidR="67697C8E" w:rsidRDefault="67697C8E" w:rsidP="67697C8E">
      <w:pPr>
        <w:spacing w:after="14" w:line="240" w:lineRule="auto"/>
      </w:pPr>
      <w:r>
        <w:t>RT_Fraction_Number is the number of RT fractions. Annotate the most concise span that conveys the number of fractions. If the text states “fraction #X”, it means there has been X fractions of radiotherapy. Do not include if not explicitly stated. If fraction number is presented as X/X (e.g. 33/33 fractions which means 33 out of 33 planned fraction have been delivered), annotate both separately.</w:t>
      </w:r>
    </w:p>
    <w:p w14:paraId="258E5977" w14:textId="3CD85CA0" w:rsidR="67697C8E" w:rsidRDefault="67697C8E" w:rsidP="67697C8E">
      <w:pPr>
        <w:spacing w:after="14" w:line="240" w:lineRule="auto"/>
      </w:pPr>
    </w:p>
    <w:p w14:paraId="7FF70075" w14:textId="1F52AAEE" w:rsidR="00342A41" w:rsidRPr="00AB0A01" w:rsidRDefault="00D710A2" w:rsidP="00342A41">
      <w:pPr>
        <w:pStyle w:val="ListParagraph"/>
        <w:numPr>
          <w:ilvl w:val="0"/>
          <w:numId w:val="2"/>
        </w:numPr>
        <w:spacing w:after="14" w:line="240" w:lineRule="auto"/>
      </w:pPr>
      <w:r>
        <w:t>Radiation_Fraction_Number</w:t>
      </w:r>
      <w:r w:rsidR="00342A41" w:rsidRPr="00AB0A01">
        <w:t>: Enter the number of radiation fractions.</w:t>
      </w:r>
    </w:p>
    <w:p w14:paraId="41D97945" w14:textId="77777777" w:rsidR="00342A41" w:rsidRPr="00AB0A01" w:rsidRDefault="00342A41" w:rsidP="00342A41">
      <w:pPr>
        <w:spacing w:after="14" w:line="240" w:lineRule="auto"/>
      </w:pPr>
    </w:p>
    <w:p w14:paraId="5267D1D0" w14:textId="42F72B65" w:rsidR="00D710A2" w:rsidRDefault="00482C18" w:rsidP="00D710A2">
      <w:pPr>
        <w:spacing w:after="14" w:line="240" w:lineRule="auto"/>
        <w:ind w:left="720"/>
        <w:rPr>
          <w:i/>
        </w:rPr>
      </w:pPr>
      <w:r>
        <w:rPr>
          <w:i/>
        </w:rPr>
        <w:t xml:space="preserve">Example </w:t>
      </w:r>
      <w:r w:rsidR="00D710A2">
        <w:rPr>
          <w:i/>
        </w:rPr>
        <w:t>1</w:t>
      </w:r>
      <w:r w:rsidR="00D710A2" w:rsidRPr="00287D67">
        <w:rPr>
          <w:i/>
        </w:rPr>
        <w:t xml:space="preserve">: </w:t>
      </w:r>
    </w:p>
    <w:p w14:paraId="73E900DC" w14:textId="77777777" w:rsidR="00D710A2" w:rsidRDefault="00D710A2" w:rsidP="00D710A2">
      <w:pPr>
        <w:spacing w:after="14" w:line="240" w:lineRule="auto"/>
        <w:ind w:left="720"/>
        <w:rPr>
          <w:i/>
        </w:rPr>
      </w:pPr>
    </w:p>
    <w:p w14:paraId="4CD2F221" w14:textId="77777777" w:rsidR="00D710A2" w:rsidRDefault="00D710A2" w:rsidP="00D710A2">
      <w:pPr>
        <w:spacing w:after="14" w:line="240" w:lineRule="auto"/>
        <w:ind w:left="720"/>
      </w:pPr>
      <w:r>
        <w:t>Document:</w:t>
      </w:r>
    </w:p>
    <w:p w14:paraId="539FBFB8" w14:textId="77777777" w:rsidR="00D710A2" w:rsidRDefault="00D710A2" w:rsidP="00D710A2">
      <w:pPr>
        <w:spacing w:after="14" w:line="240" w:lineRule="auto"/>
        <w:ind w:left="720"/>
      </w:pPr>
      <w:r w:rsidRPr="001B6B2F">
        <w:t>“Radiation therapy summary: 172 cGy (rads) fractions x 25 fractions, given over 5 weeks for a total dose of 4300 cGy (4300 rads), then coned-down boost of 172 cGy (rads) fractions x 10 fractions, given over 2 weeks for a dose of 1720 cGy (rads), and a total cumulative dose of 6020 cGy (rads)”</w:t>
      </w:r>
    </w:p>
    <w:p w14:paraId="328AC69E" w14:textId="77777777" w:rsidR="00D710A2" w:rsidRDefault="00D710A2" w:rsidP="00D710A2">
      <w:pPr>
        <w:spacing w:after="14" w:line="240" w:lineRule="auto"/>
        <w:ind w:left="720"/>
      </w:pPr>
    </w:p>
    <w:p w14:paraId="10F26DE6" w14:textId="6D2BCA4E" w:rsidR="00D710A2" w:rsidRDefault="00D710A2" w:rsidP="00D710A2">
      <w:pPr>
        <w:spacing w:after="14" w:line="240" w:lineRule="auto"/>
        <w:ind w:left="1440"/>
      </w:pPr>
      <w:proofErr w:type="gramStart"/>
      <w:r>
        <w:rPr>
          <w:i/>
        </w:rPr>
        <w:t>Example 1a.</w:t>
      </w:r>
      <w:proofErr w:type="gramEnd"/>
      <w:r>
        <w:rPr>
          <w:i/>
        </w:rPr>
        <w:t xml:space="preserve"> </w:t>
      </w:r>
      <w:r w:rsidRPr="00AB0A01">
        <w:t xml:space="preserve">This example shows the </w:t>
      </w:r>
      <w:r>
        <w:t>RT_Fraction_Number</w:t>
      </w:r>
      <w:r w:rsidR="001138F7">
        <w:t xml:space="preserve"> span</w:t>
      </w:r>
      <w:r w:rsidRPr="00AB0A01">
        <w:t xml:space="preserve"> if annotating the first radiotherapy </w:t>
      </w:r>
      <w:r w:rsidRPr="001B6B2F">
        <w:t>i</w:t>
      </w:r>
      <w:r>
        <w:t>nstance:</w:t>
      </w:r>
    </w:p>
    <w:p w14:paraId="3F6EC382" w14:textId="77777777" w:rsidR="00D710A2" w:rsidRDefault="00D710A2" w:rsidP="00D710A2">
      <w:pPr>
        <w:spacing w:after="14" w:line="240" w:lineRule="auto"/>
        <w:ind w:left="1440"/>
      </w:pPr>
      <w:r w:rsidRPr="001B6B2F">
        <w:t xml:space="preserve">“Radiation therapy summary: 172 cGy (rads) fractions x </w:t>
      </w:r>
      <w:r w:rsidRPr="00D710A2">
        <w:rPr>
          <w:highlight w:val="yellow"/>
        </w:rPr>
        <w:t>25</w:t>
      </w:r>
      <w:r w:rsidRPr="001B6B2F">
        <w:t xml:space="preserve"> fractions, given over 5 weeks for a total dose of </w:t>
      </w:r>
      <w:r w:rsidRPr="00D710A2">
        <w:t>4300 cGy</w:t>
      </w:r>
      <w:r w:rsidRPr="001B6B2F">
        <w:t xml:space="preserve"> (4300 rads), then coned-down boost of 172 cGy (rads) fractions x 10 fractions, given over 2 weeks for a dose of 1720 cGy (rads), and a total cumulative dose of 6020 cGy (rads)”</w:t>
      </w:r>
    </w:p>
    <w:p w14:paraId="50CA1A63" w14:textId="256DC592" w:rsidR="001138F7" w:rsidRDefault="001138F7" w:rsidP="00D710A2">
      <w:pPr>
        <w:spacing w:after="14" w:line="240" w:lineRule="auto"/>
        <w:ind w:left="1440"/>
      </w:pPr>
      <w:r>
        <w:t>RT_Fraction_Number span: “25”</w:t>
      </w:r>
    </w:p>
    <w:p w14:paraId="7F3D30FF" w14:textId="600298EF" w:rsidR="00D710A2" w:rsidRDefault="00D710A2" w:rsidP="008553EA">
      <w:pPr>
        <w:spacing w:after="14" w:line="240" w:lineRule="auto"/>
        <w:ind w:left="720" w:firstLine="720"/>
      </w:pPr>
      <w:r>
        <w:t>Radiation_Fraction_Number</w:t>
      </w:r>
      <w:r w:rsidRPr="00AB0A01">
        <w:t>:</w:t>
      </w:r>
      <w:r>
        <w:t xml:space="preserve"> 25</w:t>
      </w:r>
    </w:p>
    <w:p w14:paraId="174F197C" w14:textId="77777777" w:rsidR="00D710A2" w:rsidRDefault="00D710A2" w:rsidP="00D710A2">
      <w:pPr>
        <w:spacing w:after="14" w:line="240" w:lineRule="auto"/>
        <w:ind w:left="1440"/>
      </w:pPr>
    </w:p>
    <w:p w14:paraId="509179EB" w14:textId="4592E47B" w:rsidR="00D710A2" w:rsidRDefault="00482C18" w:rsidP="00D710A2">
      <w:pPr>
        <w:spacing w:after="14" w:line="240" w:lineRule="auto"/>
        <w:ind w:left="1440"/>
      </w:pPr>
      <w:proofErr w:type="gramStart"/>
      <w:r>
        <w:rPr>
          <w:i/>
        </w:rPr>
        <w:t>Example 1</w:t>
      </w:r>
      <w:r w:rsidR="00D710A2">
        <w:rPr>
          <w:i/>
        </w:rPr>
        <w:t>b.</w:t>
      </w:r>
      <w:proofErr w:type="gramEnd"/>
      <w:r w:rsidR="00D710A2">
        <w:rPr>
          <w:i/>
        </w:rPr>
        <w:t xml:space="preserve"> </w:t>
      </w:r>
      <w:r w:rsidR="00D710A2" w:rsidRPr="00AB0A01">
        <w:t xml:space="preserve">This example shows the </w:t>
      </w:r>
      <w:r w:rsidR="00D710A2">
        <w:t>RT_Fraction_Number</w:t>
      </w:r>
      <w:r w:rsidR="00D710A2" w:rsidRPr="00AB0A01">
        <w:t xml:space="preserve"> if annotating the </w:t>
      </w:r>
      <w:r w:rsidR="002F518C">
        <w:t xml:space="preserve">second </w:t>
      </w:r>
      <w:r w:rsidR="00D710A2" w:rsidRPr="00AB0A01">
        <w:t xml:space="preserve">radiotherapy </w:t>
      </w:r>
      <w:r w:rsidR="00D710A2" w:rsidRPr="001B6B2F">
        <w:t>i</w:t>
      </w:r>
      <w:r w:rsidR="00D710A2">
        <w:t>nstance:</w:t>
      </w:r>
    </w:p>
    <w:p w14:paraId="77FF1E55" w14:textId="77777777" w:rsidR="00D710A2" w:rsidRDefault="00D710A2" w:rsidP="00D710A2">
      <w:pPr>
        <w:spacing w:after="14" w:line="240" w:lineRule="auto"/>
        <w:ind w:left="1440"/>
      </w:pPr>
      <w:r w:rsidRPr="001B6B2F">
        <w:t xml:space="preserve">“Radiation therapy summary: 172 cGy (rads) fractions x 25 fractions, given over 5 weeks for a total dose of 4300 cGy (4300 rads), then coned-down boost of 172 cGy (rads) fractions x </w:t>
      </w:r>
      <w:r w:rsidRPr="00D710A2">
        <w:rPr>
          <w:highlight w:val="yellow"/>
        </w:rPr>
        <w:t>10</w:t>
      </w:r>
      <w:r w:rsidRPr="001B6B2F">
        <w:t xml:space="preserve"> fractions, given over 2 weeks for a dose of </w:t>
      </w:r>
      <w:r w:rsidRPr="00D710A2">
        <w:t>1720 cGy</w:t>
      </w:r>
      <w:r w:rsidRPr="001B6B2F">
        <w:t xml:space="preserve"> (rads), and a total cumulative dose of 6020 cGy (rads)”</w:t>
      </w:r>
    </w:p>
    <w:p w14:paraId="7F4144FB" w14:textId="6CF7BF87" w:rsidR="001138F7" w:rsidRDefault="001138F7" w:rsidP="00D710A2">
      <w:pPr>
        <w:spacing w:after="14" w:line="240" w:lineRule="auto"/>
        <w:ind w:left="1440"/>
      </w:pPr>
      <w:r>
        <w:t>RT_Fraction_Number span: “10”</w:t>
      </w:r>
    </w:p>
    <w:p w14:paraId="69B34B7E" w14:textId="4E11B1BB" w:rsidR="00D710A2" w:rsidRDefault="00D710A2" w:rsidP="008553EA">
      <w:pPr>
        <w:spacing w:after="14" w:line="240" w:lineRule="auto"/>
        <w:ind w:left="720" w:firstLine="720"/>
      </w:pPr>
      <w:r>
        <w:t>Radiation_Fraction_Number</w:t>
      </w:r>
      <w:r w:rsidRPr="00AB0A01">
        <w:t>:</w:t>
      </w:r>
      <w:r>
        <w:t xml:space="preserve"> 10</w:t>
      </w:r>
    </w:p>
    <w:p w14:paraId="113BADA6" w14:textId="77777777" w:rsidR="00D710A2" w:rsidRDefault="00D710A2" w:rsidP="00D710A2">
      <w:pPr>
        <w:spacing w:after="14" w:line="240" w:lineRule="auto"/>
        <w:ind w:left="1440"/>
      </w:pPr>
    </w:p>
    <w:p w14:paraId="39817C11" w14:textId="4A3002D5" w:rsidR="00D710A2" w:rsidRPr="001B6B2F" w:rsidRDefault="00482C18" w:rsidP="00D710A2">
      <w:pPr>
        <w:spacing w:after="14" w:line="240" w:lineRule="auto"/>
        <w:ind w:left="1440"/>
      </w:pPr>
      <w:proofErr w:type="gramStart"/>
      <w:r>
        <w:rPr>
          <w:i/>
        </w:rPr>
        <w:t>Example 1</w:t>
      </w:r>
      <w:r w:rsidR="00D710A2">
        <w:rPr>
          <w:i/>
        </w:rPr>
        <w:t>c.</w:t>
      </w:r>
      <w:proofErr w:type="gramEnd"/>
      <w:r w:rsidR="00D710A2">
        <w:rPr>
          <w:i/>
        </w:rPr>
        <w:t xml:space="preserve"> </w:t>
      </w:r>
      <w:r w:rsidR="00D710A2">
        <w:t>RT_Fraction_Number</w:t>
      </w:r>
      <w:r w:rsidR="00D710A2" w:rsidRPr="00AB0A01">
        <w:t xml:space="preserve"> </w:t>
      </w:r>
      <w:r w:rsidR="00D710A2">
        <w:t xml:space="preserve">is left blank </w:t>
      </w:r>
      <w:r w:rsidR="00D710A2" w:rsidRPr="00AB0A01">
        <w:t xml:space="preserve">if annotating the </w:t>
      </w:r>
      <w:r w:rsidR="00D710A2">
        <w:t>third</w:t>
      </w:r>
      <w:r w:rsidR="00D710A2" w:rsidRPr="00AB0A01">
        <w:t xml:space="preserve"> radiotherapy </w:t>
      </w:r>
      <w:r w:rsidR="00D710A2" w:rsidRPr="001B6B2F">
        <w:t>i</w:t>
      </w:r>
      <w:r w:rsidR="00D710A2">
        <w:t>nstance, because it is not explicitly stated.</w:t>
      </w:r>
    </w:p>
    <w:p w14:paraId="37816BF2" w14:textId="77777777" w:rsidR="00D710A2" w:rsidRDefault="00D710A2" w:rsidP="00D710A2">
      <w:pPr>
        <w:spacing w:after="14" w:line="240" w:lineRule="auto"/>
        <w:ind w:left="1440"/>
      </w:pPr>
      <w:r w:rsidRPr="001B6B2F">
        <w:t xml:space="preserve">“Radiation therapy summary: 172 cGy (rads) fractions x 25 fractions, given over 5 weeks for a total dose of 4300 cGy (4300 rads), then coned-down boost of 172 cGy (rads) fractions x 10 fractions, given over 2 weeks for a dose of 1720 cGy (rads), and a total cumulative dose of </w:t>
      </w:r>
      <w:r w:rsidRPr="00D710A2">
        <w:t>6020 cGy</w:t>
      </w:r>
      <w:r w:rsidRPr="001B6B2F">
        <w:t xml:space="preserve"> (rads)”</w:t>
      </w:r>
    </w:p>
    <w:p w14:paraId="6273C366" w14:textId="5E5238A8" w:rsidR="00D710A2" w:rsidRDefault="00D710A2" w:rsidP="008553EA">
      <w:pPr>
        <w:spacing w:after="14" w:line="240" w:lineRule="auto"/>
        <w:ind w:left="720" w:firstLine="720"/>
      </w:pPr>
      <w:r>
        <w:t>Radiation_Fraction_Number</w:t>
      </w:r>
      <w:r w:rsidRPr="00AB0A01">
        <w:t>:</w:t>
      </w:r>
      <w:r>
        <w:t xml:space="preserve"> </w:t>
      </w:r>
    </w:p>
    <w:p w14:paraId="7C0DF588" w14:textId="77777777" w:rsidR="00342A41" w:rsidRDefault="00342A41" w:rsidP="00342A41">
      <w:pPr>
        <w:spacing w:after="14" w:line="240" w:lineRule="auto"/>
        <w:rPr>
          <w:i/>
        </w:rPr>
      </w:pPr>
    </w:p>
    <w:p w14:paraId="3E9152A6" w14:textId="37AD87C6" w:rsidR="00342A41" w:rsidRPr="00D710A2" w:rsidRDefault="00482C18" w:rsidP="005803E8">
      <w:pPr>
        <w:spacing w:after="14" w:line="240" w:lineRule="auto"/>
        <w:ind w:left="720"/>
      </w:pPr>
      <w:r>
        <w:rPr>
          <w:i/>
        </w:rPr>
        <w:t>Example 2</w:t>
      </w:r>
      <w:r w:rsidR="00342A41">
        <w:rPr>
          <w:i/>
        </w:rPr>
        <w:t>:</w:t>
      </w:r>
      <w:r w:rsidR="00D710A2">
        <w:rPr>
          <w:i/>
        </w:rPr>
        <w:t xml:space="preserve"> </w:t>
      </w:r>
      <w:r w:rsidR="00D710A2">
        <w:t>RT_Fraction_Number</w:t>
      </w:r>
      <w:r w:rsidR="00D710A2" w:rsidRPr="00AB0A01">
        <w:t xml:space="preserve"> </w:t>
      </w:r>
      <w:r w:rsidR="005803E8">
        <w:t>is left blank</w:t>
      </w:r>
      <w:r w:rsidR="00D710A2">
        <w:t>, because it is not explicitly stated. It would have to be inferred from the total dose, and the dose per fraction.</w:t>
      </w:r>
    </w:p>
    <w:p w14:paraId="681C880A" w14:textId="77777777" w:rsidR="00342A41" w:rsidRDefault="00342A41" w:rsidP="003266EB">
      <w:pPr>
        <w:spacing w:after="14" w:line="240" w:lineRule="auto"/>
        <w:ind w:firstLine="720"/>
      </w:pPr>
      <w:r w:rsidRPr="00D710A2">
        <w:rPr>
          <w:shd w:val="clear" w:color="auto" w:fill="FFFFFF" w:themeFill="background1"/>
        </w:rPr>
        <w:t>“40 Gy in daily fractions of 1.80 to 2.00 Gy</w:t>
      </w:r>
      <w:r>
        <w:t>”</w:t>
      </w:r>
    </w:p>
    <w:p w14:paraId="299BCA64" w14:textId="4AD4DF3A" w:rsidR="00342A41" w:rsidRDefault="00482C18" w:rsidP="003266EB">
      <w:pPr>
        <w:spacing w:after="14" w:line="240" w:lineRule="auto"/>
        <w:ind w:firstLine="720"/>
      </w:pPr>
      <w:r>
        <w:lastRenderedPageBreak/>
        <w:t>Radiation_Fraction_Number:</w:t>
      </w:r>
    </w:p>
    <w:p w14:paraId="3695785E" w14:textId="77777777" w:rsidR="00482C18" w:rsidRDefault="00482C18" w:rsidP="00482C18">
      <w:pPr>
        <w:pStyle w:val="ListParagraph"/>
        <w:spacing w:after="14" w:line="240" w:lineRule="auto"/>
        <w:ind w:left="1800"/>
      </w:pPr>
    </w:p>
    <w:p w14:paraId="2F6EB1D6" w14:textId="77777777" w:rsidR="00482C18" w:rsidRDefault="00482C18" w:rsidP="00482C18">
      <w:pPr>
        <w:pStyle w:val="ListParagraph"/>
        <w:spacing w:after="14" w:line="240" w:lineRule="auto"/>
        <w:rPr>
          <w:i/>
        </w:rPr>
      </w:pPr>
      <w:r>
        <w:rPr>
          <w:i/>
        </w:rPr>
        <w:t>Example 3:</w:t>
      </w:r>
    </w:p>
    <w:p w14:paraId="3C95C496" w14:textId="75B70F50" w:rsidR="00482C18" w:rsidRDefault="00482C18" w:rsidP="003266EB">
      <w:pPr>
        <w:pStyle w:val="ListParagraph"/>
        <w:spacing w:after="14" w:line="240" w:lineRule="auto"/>
      </w:pPr>
      <w:proofErr w:type="gramStart"/>
      <w:r w:rsidRPr="00AB0A01">
        <w:t xml:space="preserve">“2 Gy fractions x </w:t>
      </w:r>
      <w:r w:rsidRPr="00482C18">
        <w:rPr>
          <w:highlight w:val="yellow"/>
        </w:rPr>
        <w:t>25</w:t>
      </w:r>
      <w:r w:rsidRPr="00AB0A01">
        <w:t xml:space="preserve">, for a total dose of </w:t>
      </w:r>
      <w:r w:rsidRPr="00482C18">
        <w:t>50 Gy,</w:t>
      </w:r>
      <w:r w:rsidRPr="00AB0A01">
        <w:t xml:space="preserve"> to start within 4 hours after the first dose of chemotherapy.”</w:t>
      </w:r>
      <w:proofErr w:type="gramEnd"/>
    </w:p>
    <w:p w14:paraId="777B7DE0" w14:textId="0ABA179E" w:rsidR="001138F7" w:rsidRDefault="001138F7" w:rsidP="003266EB">
      <w:pPr>
        <w:spacing w:after="14" w:line="240" w:lineRule="auto"/>
        <w:ind w:firstLine="720"/>
      </w:pPr>
      <w:r>
        <w:t>RT_Fraction_Number span: “25”</w:t>
      </w:r>
    </w:p>
    <w:p w14:paraId="0AD35FDC" w14:textId="585B29BE" w:rsidR="00482C18" w:rsidRDefault="00482C18" w:rsidP="003266EB">
      <w:pPr>
        <w:spacing w:after="14" w:line="240" w:lineRule="auto"/>
        <w:ind w:firstLine="720"/>
      </w:pPr>
      <w:r>
        <w:t>Radiation_Fraction_Number: 25</w:t>
      </w:r>
    </w:p>
    <w:p w14:paraId="1E896AC2" w14:textId="77777777" w:rsidR="0003115B" w:rsidRDefault="0003115B" w:rsidP="00532B02">
      <w:pPr>
        <w:spacing w:after="14" w:line="240" w:lineRule="auto"/>
      </w:pPr>
    </w:p>
    <w:p w14:paraId="3593ECE1" w14:textId="6F822C48" w:rsidR="00B0375A" w:rsidRPr="00DF3938" w:rsidRDefault="72E1E19F" w:rsidP="00B0375A">
      <w:pPr>
        <w:spacing w:after="0" w:line="240" w:lineRule="auto"/>
        <w:ind w:left="720"/>
      </w:pPr>
      <w:proofErr w:type="gramStart"/>
      <w:r w:rsidRPr="72E1E19F">
        <w:rPr>
          <w:i/>
          <w:iCs/>
        </w:rPr>
        <w:t>Example 4.</w:t>
      </w:r>
      <w:proofErr w:type="gramEnd"/>
      <w:r w:rsidRPr="72E1E19F">
        <w:rPr>
          <w:i/>
          <w:iCs/>
        </w:rPr>
        <w:t xml:space="preserve"> </w:t>
      </w:r>
      <w:r>
        <w:t>Total body irradiation treatments are sometimes presented this way. A single dose of 2 Gy was given on one day (“day 0” refers to a date in relation to stem cell transplant). However, since fraction number is not explicitly stated and requires inferencing, it should not be annotated in this case.</w:t>
      </w:r>
    </w:p>
    <w:p w14:paraId="06F34437" w14:textId="77777777" w:rsidR="00B0375A" w:rsidRDefault="72E1E19F" w:rsidP="003266EB">
      <w:pPr>
        <w:spacing w:after="14" w:line="240" w:lineRule="auto"/>
        <w:ind w:left="720"/>
      </w:pPr>
      <w:proofErr w:type="gramStart"/>
      <w:r>
        <w:t>“2 Gy at a rate of 0.07 Gy/min on day 0.”</w:t>
      </w:r>
      <w:proofErr w:type="gramEnd"/>
    </w:p>
    <w:p w14:paraId="69336DA3" w14:textId="08F15895" w:rsidR="00B0375A" w:rsidRDefault="72E1E19F" w:rsidP="003266EB">
      <w:pPr>
        <w:spacing w:after="14" w:line="240" w:lineRule="auto"/>
        <w:ind w:firstLine="720"/>
      </w:pPr>
      <w:r>
        <w:t xml:space="preserve">RT_Fraction_Number span: </w:t>
      </w:r>
    </w:p>
    <w:p w14:paraId="7501F9AD" w14:textId="426FC085" w:rsidR="00B0375A" w:rsidRDefault="72E1E19F" w:rsidP="003266EB">
      <w:pPr>
        <w:spacing w:after="14" w:line="240" w:lineRule="auto"/>
        <w:ind w:firstLine="720"/>
      </w:pPr>
      <w:r>
        <w:t xml:space="preserve">Radiation_Fraction_Number: </w:t>
      </w:r>
    </w:p>
    <w:p w14:paraId="54399963" w14:textId="40BE5A75" w:rsidR="00111500" w:rsidRDefault="00111500" w:rsidP="003266EB">
      <w:pPr>
        <w:spacing w:after="14" w:line="240" w:lineRule="auto"/>
        <w:ind w:firstLine="720"/>
      </w:pPr>
    </w:p>
    <w:p w14:paraId="0EB21260" w14:textId="5BCD4826" w:rsidR="00111500" w:rsidRDefault="00111500" w:rsidP="00111500">
      <w:pPr>
        <w:spacing w:after="14" w:line="240" w:lineRule="auto"/>
        <w:ind w:left="720"/>
      </w:pPr>
      <w:r>
        <w:rPr>
          <w:i/>
          <w:iCs/>
        </w:rPr>
        <w:t>Example 5:</w:t>
      </w:r>
      <w:r>
        <w:t xml:space="preserve"> Although this is likely the 5</w:t>
      </w:r>
      <w:r w:rsidRPr="00111500">
        <w:rPr>
          <w:vertAlign w:val="superscript"/>
        </w:rPr>
        <w:t>th</w:t>
      </w:r>
      <w:r>
        <w:t xml:space="preserve"> fraction, this assumes once a day frequency and the fraction number is not explicitly stated, so should not be annotated in this case.</w:t>
      </w:r>
    </w:p>
    <w:p w14:paraId="6E3CCBB6" w14:textId="4D9D91F1" w:rsidR="00B0375A" w:rsidRDefault="00111500" w:rsidP="00111500">
      <w:pPr>
        <w:spacing w:after="14" w:line="240" w:lineRule="auto"/>
        <w:ind w:firstLine="720"/>
      </w:pPr>
      <w:r>
        <w:t xml:space="preserve">“Today was day </w:t>
      </w:r>
      <w:r w:rsidRPr="00111500">
        <w:t>5</w:t>
      </w:r>
      <w:r>
        <w:t xml:space="preserve"> of </w:t>
      </w:r>
      <w:proofErr w:type="gramStart"/>
      <w:r>
        <w:t>radiation,</w:t>
      </w:r>
      <w:proofErr w:type="gramEnd"/>
      <w:r>
        <w:t xml:space="preserve"> she has received 10 Gy thus far.”</w:t>
      </w:r>
    </w:p>
    <w:p w14:paraId="3678694D" w14:textId="77777777" w:rsidR="00111500" w:rsidRDefault="00111500" w:rsidP="00111500">
      <w:pPr>
        <w:spacing w:after="14" w:line="240" w:lineRule="auto"/>
        <w:ind w:firstLine="720"/>
      </w:pPr>
      <w:r>
        <w:t xml:space="preserve">RT_Fraction_Number span: </w:t>
      </w:r>
    </w:p>
    <w:p w14:paraId="446C7482" w14:textId="3C3C0B4C" w:rsidR="00111500" w:rsidRDefault="00111500" w:rsidP="00111500">
      <w:pPr>
        <w:spacing w:after="14" w:line="240" w:lineRule="auto"/>
        <w:ind w:firstLine="720"/>
      </w:pPr>
      <w:r>
        <w:t xml:space="preserve">Radiation_Fraction_Number: </w:t>
      </w:r>
    </w:p>
    <w:p w14:paraId="668A3B79" w14:textId="60187B21" w:rsidR="00111500" w:rsidRDefault="00111500" w:rsidP="00111500">
      <w:pPr>
        <w:spacing w:after="14" w:line="240" w:lineRule="auto"/>
        <w:ind w:firstLine="720"/>
      </w:pPr>
    </w:p>
    <w:p w14:paraId="62032F35" w14:textId="4559E61E" w:rsidR="00111500" w:rsidRDefault="00111500" w:rsidP="00111500">
      <w:pPr>
        <w:spacing w:after="14" w:line="240" w:lineRule="auto"/>
        <w:ind w:left="720"/>
      </w:pPr>
      <w:r>
        <w:rPr>
          <w:i/>
          <w:iCs/>
        </w:rPr>
        <w:t>Example 6:</w:t>
      </w:r>
      <w:r>
        <w:t xml:space="preserve"> In this example, fraction number is explicitly stated and so should be annotated in this case.</w:t>
      </w:r>
    </w:p>
    <w:p w14:paraId="2F36FDCA" w14:textId="12073C17" w:rsidR="00111500" w:rsidRDefault="00111500" w:rsidP="00111500">
      <w:pPr>
        <w:spacing w:after="14" w:line="240" w:lineRule="auto"/>
        <w:ind w:firstLine="720"/>
      </w:pPr>
      <w:r>
        <w:t xml:space="preserve">“Today was fraction </w:t>
      </w:r>
      <w:r w:rsidRPr="00111500">
        <w:rPr>
          <w:highlight w:val="yellow"/>
        </w:rPr>
        <w:t>5</w:t>
      </w:r>
      <w:r>
        <w:t xml:space="preserve"> of </w:t>
      </w:r>
      <w:proofErr w:type="gramStart"/>
      <w:r>
        <w:t>radiation,</w:t>
      </w:r>
      <w:proofErr w:type="gramEnd"/>
      <w:r>
        <w:t xml:space="preserve"> she has received 10 Gy thus far.”</w:t>
      </w:r>
    </w:p>
    <w:p w14:paraId="6BB2F9AF" w14:textId="53DD46A2" w:rsidR="00111500" w:rsidRDefault="00111500" w:rsidP="00111500">
      <w:pPr>
        <w:spacing w:after="14" w:line="240" w:lineRule="auto"/>
        <w:ind w:firstLine="720"/>
      </w:pPr>
      <w:r>
        <w:t>RT_Fraction_Number span: “5”</w:t>
      </w:r>
    </w:p>
    <w:p w14:paraId="4C219D78" w14:textId="6AEB88EB" w:rsidR="00111500" w:rsidRDefault="00111500" w:rsidP="00111500">
      <w:pPr>
        <w:spacing w:after="14" w:line="240" w:lineRule="auto"/>
        <w:ind w:firstLine="720"/>
      </w:pPr>
      <w:r>
        <w:t>Radiation_Fraction_Number: 5</w:t>
      </w:r>
    </w:p>
    <w:p w14:paraId="26388997" w14:textId="77777777" w:rsidR="00111500" w:rsidRDefault="00111500" w:rsidP="00111500">
      <w:pPr>
        <w:spacing w:after="14" w:line="240" w:lineRule="auto"/>
        <w:ind w:firstLine="720"/>
      </w:pPr>
    </w:p>
    <w:p w14:paraId="30F4B2B4" w14:textId="77777777" w:rsidR="00111500" w:rsidRDefault="00111500" w:rsidP="00111500">
      <w:pPr>
        <w:spacing w:after="14" w:line="240" w:lineRule="auto"/>
        <w:ind w:firstLine="720"/>
      </w:pPr>
    </w:p>
    <w:p w14:paraId="18D15E6F" w14:textId="77777777" w:rsidR="0003115B" w:rsidRPr="0003115B" w:rsidRDefault="0003115B" w:rsidP="0003115B">
      <w:pPr>
        <w:spacing w:after="14" w:line="240" w:lineRule="auto"/>
        <w:ind w:left="2160"/>
        <w:rPr>
          <w:rStyle w:val="Heading2Char"/>
          <w:rFonts w:asciiTheme="minorHAnsi" w:eastAsiaTheme="minorHAnsi" w:hAnsiTheme="minorHAnsi" w:cstheme="minorBidi"/>
          <w:color w:val="auto"/>
          <w:sz w:val="22"/>
          <w:szCs w:val="22"/>
        </w:rPr>
      </w:pPr>
    </w:p>
    <w:p w14:paraId="0092D319" w14:textId="2810FEAF" w:rsidR="00342A41" w:rsidRPr="00474B36" w:rsidRDefault="00342A41" w:rsidP="00474B36">
      <w:pPr>
        <w:pStyle w:val="ListParagraph"/>
        <w:numPr>
          <w:ilvl w:val="1"/>
          <w:numId w:val="19"/>
        </w:numPr>
        <w:spacing w:after="14" w:line="240" w:lineRule="auto"/>
        <w:rPr>
          <w:rStyle w:val="Heading2Char"/>
        </w:rPr>
      </w:pPr>
      <w:bookmarkStart w:id="68" w:name="_Ref21599853"/>
      <w:bookmarkStart w:id="69" w:name="_Ref21599871"/>
      <w:bookmarkStart w:id="70" w:name="_Toc22033489"/>
      <w:r w:rsidRPr="00474B36">
        <w:rPr>
          <w:rStyle w:val="Heading2Char"/>
        </w:rPr>
        <w:t>FractionFrequency</w:t>
      </w:r>
      <w:bookmarkEnd w:id="68"/>
      <w:bookmarkEnd w:id="69"/>
      <w:bookmarkEnd w:id="70"/>
    </w:p>
    <w:p w14:paraId="1BB90E79" w14:textId="6CDC3015" w:rsidR="00342A41" w:rsidRDefault="00342A41" w:rsidP="00342A41">
      <w:pPr>
        <w:spacing w:after="14" w:line="240" w:lineRule="auto"/>
      </w:pPr>
      <w:proofErr w:type="gramStart"/>
      <w:r w:rsidRPr="00AB0A01">
        <w:t>The radiation fraction frequency.</w:t>
      </w:r>
      <w:proofErr w:type="gramEnd"/>
      <w:r w:rsidRPr="00AB0A01">
        <w:t xml:space="preserve"> Do not infer frequency; only</w:t>
      </w:r>
      <w:r w:rsidR="00532B02">
        <w:t xml:space="preserve"> annotate if explicitly stated.</w:t>
      </w:r>
      <w:r w:rsidR="00C764A5">
        <w:t xml:space="preserve"> Do not annotate durations such as “over 5 weeks” as frequency.</w:t>
      </w:r>
    </w:p>
    <w:p w14:paraId="562D7B02" w14:textId="77777777" w:rsidR="00C764A5" w:rsidRPr="00AB0A01" w:rsidRDefault="00C764A5" w:rsidP="00342A41">
      <w:pPr>
        <w:spacing w:after="14" w:line="240" w:lineRule="auto"/>
      </w:pPr>
    </w:p>
    <w:p w14:paraId="256CE7C4" w14:textId="4F52128C" w:rsidR="00342A41" w:rsidRPr="00AB0A01" w:rsidRDefault="00342A41" w:rsidP="00342A41">
      <w:pPr>
        <w:pStyle w:val="ListParagraph"/>
        <w:numPr>
          <w:ilvl w:val="0"/>
          <w:numId w:val="2"/>
        </w:numPr>
        <w:spacing w:after="14" w:line="240" w:lineRule="auto"/>
      </w:pPr>
      <w:r w:rsidRPr="00AB0A01">
        <w:t xml:space="preserve">Fraction_frequency_values is the frequency (choose from a list of 5 </w:t>
      </w:r>
      <w:r w:rsidR="002F518C">
        <w:t>times</w:t>
      </w:r>
      <w:r w:rsidRPr="00AB0A01">
        <w:t xml:space="preserve"> per week, daily, twice daily, three times daily, every other day, once weekly, twice weekly, 3 times per week, other) </w:t>
      </w:r>
    </w:p>
    <w:p w14:paraId="5E0404D5" w14:textId="77777777" w:rsidR="00342A41" w:rsidRPr="00AB0A01" w:rsidRDefault="00342A41" w:rsidP="00342A41">
      <w:pPr>
        <w:spacing w:after="14" w:line="240" w:lineRule="auto"/>
      </w:pPr>
    </w:p>
    <w:p w14:paraId="5B3A5188" w14:textId="77777777" w:rsidR="00342A41" w:rsidRPr="00AB0A01" w:rsidRDefault="00342A41" w:rsidP="00BD3BE9">
      <w:pPr>
        <w:spacing w:after="14" w:line="240" w:lineRule="auto"/>
        <w:ind w:left="810"/>
        <w:rPr>
          <w:i/>
        </w:rPr>
      </w:pPr>
      <w:proofErr w:type="gramStart"/>
      <w:r w:rsidRPr="00AB0A01">
        <w:rPr>
          <w:i/>
        </w:rPr>
        <w:t>Example  1</w:t>
      </w:r>
      <w:proofErr w:type="gramEnd"/>
      <w:r w:rsidRPr="00AB0A01">
        <w:rPr>
          <w:i/>
        </w:rPr>
        <w:t>:</w:t>
      </w:r>
    </w:p>
    <w:p w14:paraId="6756B103" w14:textId="77777777" w:rsidR="00342A41" w:rsidRPr="00AB0A01" w:rsidRDefault="00342A41" w:rsidP="003266EB">
      <w:pPr>
        <w:spacing w:after="14" w:line="240" w:lineRule="auto"/>
        <w:ind w:left="810"/>
      </w:pPr>
      <w:r w:rsidRPr="00AB0A01">
        <w:t xml:space="preserve">“2 Gy fractions (total dose: 58 to 66 Gy), given </w:t>
      </w:r>
      <w:r w:rsidRPr="00AB0A01">
        <w:rPr>
          <w:highlight w:val="yellow"/>
        </w:rPr>
        <w:t>5 days per week</w:t>
      </w:r>
      <w:r w:rsidRPr="00AB0A01">
        <w:t>”</w:t>
      </w:r>
    </w:p>
    <w:p w14:paraId="219188BC" w14:textId="6D8EC3DD" w:rsidR="00532B02" w:rsidRDefault="00532B02" w:rsidP="003266EB">
      <w:pPr>
        <w:pStyle w:val="ListParagraph"/>
        <w:spacing w:after="14" w:line="240" w:lineRule="auto"/>
        <w:ind w:left="810"/>
      </w:pPr>
      <w:r>
        <w:t xml:space="preserve">FractionFequency span: “5 </w:t>
      </w:r>
      <w:r w:rsidR="002F518C">
        <w:t>times</w:t>
      </w:r>
      <w:r>
        <w:t xml:space="preserve"> per week”</w:t>
      </w:r>
    </w:p>
    <w:p w14:paraId="03D19B6E" w14:textId="77777777" w:rsidR="00342A41" w:rsidRPr="00AB0A01" w:rsidRDefault="00342A41" w:rsidP="003266EB">
      <w:pPr>
        <w:pStyle w:val="ListParagraph"/>
        <w:spacing w:after="14" w:line="240" w:lineRule="auto"/>
        <w:ind w:left="810"/>
      </w:pPr>
      <w:r w:rsidRPr="00AB0A01">
        <w:t>Fraction_frequency_values = 5 days per week</w:t>
      </w:r>
    </w:p>
    <w:p w14:paraId="1B448E8C" w14:textId="77777777" w:rsidR="00342A41" w:rsidRPr="00AB0A01" w:rsidRDefault="00342A41" w:rsidP="00342A41">
      <w:pPr>
        <w:spacing w:after="14" w:line="240" w:lineRule="auto"/>
      </w:pPr>
    </w:p>
    <w:p w14:paraId="301D648E" w14:textId="12829C4B" w:rsidR="00342A41" w:rsidRPr="00111500" w:rsidRDefault="00342A41" w:rsidP="00BD3BE9">
      <w:pPr>
        <w:spacing w:after="14" w:line="240" w:lineRule="auto"/>
        <w:ind w:left="720"/>
        <w:rPr>
          <w:iCs/>
        </w:rPr>
      </w:pPr>
      <w:r w:rsidRPr="00AB0A01">
        <w:rPr>
          <w:i/>
        </w:rPr>
        <w:t>Example 2:</w:t>
      </w:r>
      <w:r w:rsidR="00111500">
        <w:rPr>
          <w:i/>
        </w:rPr>
        <w:t xml:space="preserve"> </w:t>
      </w:r>
      <w:r w:rsidR="00111500">
        <w:rPr>
          <w:iCs/>
        </w:rPr>
        <w:t>Do not inference frequency from duration.</w:t>
      </w:r>
    </w:p>
    <w:p w14:paraId="72A7714D" w14:textId="77777777" w:rsidR="00342A41" w:rsidRDefault="00342A41" w:rsidP="003266EB">
      <w:pPr>
        <w:spacing w:after="14" w:line="240" w:lineRule="auto"/>
        <w:ind w:left="720"/>
      </w:pPr>
      <w:r w:rsidRPr="00AB0A01">
        <w:t xml:space="preserve">“172 cGy (rads) fractions x 35 fractions, </w:t>
      </w:r>
      <w:r w:rsidRPr="001E2A25">
        <w:t>given over 7 weeks</w:t>
      </w:r>
      <w:r w:rsidRPr="00AB0A01">
        <w:t xml:space="preserve"> for a total dose of 6020 cGy (6020 rads/~1700 rets)”</w:t>
      </w:r>
    </w:p>
    <w:p w14:paraId="7AB83D5A" w14:textId="71987B62" w:rsidR="00532B02" w:rsidRPr="00AB0A01" w:rsidRDefault="00532B02" w:rsidP="003266EB">
      <w:pPr>
        <w:pStyle w:val="ListParagraph"/>
        <w:spacing w:after="14" w:line="240" w:lineRule="auto"/>
      </w:pPr>
      <w:r>
        <w:lastRenderedPageBreak/>
        <w:t xml:space="preserve">FractionFequency span: </w:t>
      </w:r>
    </w:p>
    <w:p w14:paraId="1CB28F63" w14:textId="3DBB7608" w:rsidR="00342A41" w:rsidRPr="00AB0A01" w:rsidRDefault="00342A41" w:rsidP="003266EB">
      <w:pPr>
        <w:pStyle w:val="ListParagraph"/>
        <w:spacing w:after="14" w:line="240" w:lineRule="auto"/>
      </w:pPr>
      <w:r w:rsidRPr="00AB0A01">
        <w:t xml:space="preserve">Fraction_frequency_values </w:t>
      </w:r>
      <w:r w:rsidR="001E2A25">
        <w:t xml:space="preserve">= </w:t>
      </w:r>
    </w:p>
    <w:p w14:paraId="0933788C" w14:textId="77777777" w:rsidR="00342A41" w:rsidRPr="00AB0A01" w:rsidRDefault="00342A41" w:rsidP="00342A41">
      <w:pPr>
        <w:spacing w:after="14" w:line="240" w:lineRule="auto"/>
        <w:rPr>
          <w:i/>
        </w:rPr>
      </w:pPr>
    </w:p>
    <w:p w14:paraId="16A45373" w14:textId="77777777" w:rsidR="00342A41" w:rsidRPr="00AB0A01" w:rsidRDefault="00342A41" w:rsidP="00BD3BE9">
      <w:pPr>
        <w:spacing w:after="14" w:line="240" w:lineRule="auto"/>
        <w:ind w:left="720"/>
      </w:pPr>
      <w:r w:rsidRPr="00AB0A01">
        <w:rPr>
          <w:i/>
        </w:rPr>
        <w:t>Example 3:</w:t>
      </w:r>
    </w:p>
    <w:p w14:paraId="01C25046" w14:textId="036C309F" w:rsidR="00532B02" w:rsidRPr="00AB0A01" w:rsidRDefault="00342A41" w:rsidP="003266EB">
      <w:pPr>
        <w:spacing w:after="14" w:line="240" w:lineRule="auto"/>
        <w:ind w:left="720"/>
      </w:pPr>
      <w:r w:rsidRPr="00AB0A01">
        <w:t xml:space="preserve">“1.5 Gy fractions given </w:t>
      </w:r>
      <w:r w:rsidRPr="00AB0A01">
        <w:rPr>
          <w:highlight w:val="yellow"/>
        </w:rPr>
        <w:t>twice per day</w:t>
      </w:r>
      <w:r w:rsidRPr="00AB0A01">
        <w:t xml:space="preserve"> on days 1 to 5, 8 to 12, 15 to 19, with at least 6 hours between fractions, for a total dose of 45 Gy”</w:t>
      </w:r>
    </w:p>
    <w:p w14:paraId="6891FB48" w14:textId="3203C242" w:rsidR="00532B02" w:rsidRDefault="00532B02" w:rsidP="003266EB">
      <w:pPr>
        <w:pStyle w:val="ListParagraph"/>
        <w:spacing w:after="14" w:line="240" w:lineRule="auto"/>
      </w:pPr>
      <w:r>
        <w:t>FractionFequency span: “twice per day”</w:t>
      </w:r>
    </w:p>
    <w:p w14:paraId="5E330D50" w14:textId="77777777" w:rsidR="00111500" w:rsidRDefault="00342A41" w:rsidP="00111500">
      <w:pPr>
        <w:pStyle w:val="ListParagraph"/>
        <w:tabs>
          <w:tab w:val="center" w:pos="5040"/>
        </w:tabs>
        <w:spacing w:after="14" w:line="240" w:lineRule="auto"/>
      </w:pPr>
      <w:r w:rsidRPr="00AB0A01">
        <w:t>Fraction_frequency_values = twice daily</w:t>
      </w:r>
    </w:p>
    <w:p w14:paraId="00113B47" w14:textId="77777777" w:rsidR="00111500" w:rsidRDefault="00111500" w:rsidP="00111500">
      <w:pPr>
        <w:pStyle w:val="ListParagraph"/>
        <w:tabs>
          <w:tab w:val="center" w:pos="5040"/>
        </w:tabs>
        <w:spacing w:after="14" w:line="240" w:lineRule="auto"/>
      </w:pPr>
    </w:p>
    <w:p w14:paraId="6F09A743" w14:textId="5D48EF4E" w:rsidR="00342A41" w:rsidRDefault="00111500" w:rsidP="00111500">
      <w:pPr>
        <w:pStyle w:val="ListParagraph"/>
        <w:tabs>
          <w:tab w:val="center" w:pos="5040"/>
        </w:tabs>
        <w:spacing w:after="14" w:line="240" w:lineRule="auto"/>
      </w:pPr>
      <w:r>
        <w:rPr>
          <w:i/>
          <w:iCs/>
        </w:rPr>
        <w:t>Example 4:</w:t>
      </w:r>
      <w:r>
        <w:t xml:space="preserve"> Do not inference frequency from duration.</w:t>
      </w:r>
      <w:r>
        <w:tab/>
      </w:r>
    </w:p>
    <w:p w14:paraId="63B33D20" w14:textId="4CE9AB01" w:rsidR="00C764A5" w:rsidRDefault="00111500" w:rsidP="003266EB">
      <w:pPr>
        <w:pStyle w:val="ListParagraph"/>
        <w:spacing w:after="14" w:line="240" w:lineRule="auto"/>
      </w:pPr>
      <w:r>
        <w:t>“He received 54 Gy over 6-7 weeks”</w:t>
      </w:r>
    </w:p>
    <w:p w14:paraId="50EBBF46" w14:textId="77777777" w:rsidR="00111500" w:rsidRPr="00AB0A01" w:rsidRDefault="00111500" w:rsidP="00111500">
      <w:pPr>
        <w:pStyle w:val="ListParagraph"/>
        <w:spacing w:after="14" w:line="240" w:lineRule="auto"/>
      </w:pPr>
      <w:r>
        <w:t xml:space="preserve">FractionFequency span: </w:t>
      </w:r>
    </w:p>
    <w:p w14:paraId="7F15BB9D" w14:textId="77777777" w:rsidR="00111500" w:rsidRPr="00AB0A01" w:rsidRDefault="00111500" w:rsidP="00111500">
      <w:pPr>
        <w:pStyle w:val="ListParagraph"/>
        <w:spacing w:after="14" w:line="240" w:lineRule="auto"/>
      </w:pPr>
      <w:r w:rsidRPr="00AB0A01">
        <w:t xml:space="preserve">Fraction_frequency_values </w:t>
      </w:r>
      <w:r>
        <w:t xml:space="preserve">= </w:t>
      </w:r>
    </w:p>
    <w:p w14:paraId="3B522A71" w14:textId="77777777" w:rsidR="00111500" w:rsidRDefault="00111500" w:rsidP="003266EB">
      <w:pPr>
        <w:pStyle w:val="ListParagraph"/>
        <w:spacing w:after="14" w:line="240" w:lineRule="auto"/>
      </w:pPr>
    </w:p>
    <w:p w14:paraId="2E5376B2" w14:textId="77777777" w:rsidR="00C764A5" w:rsidRPr="00AB0A01" w:rsidRDefault="00C764A5" w:rsidP="003266EB">
      <w:pPr>
        <w:pStyle w:val="ListParagraph"/>
        <w:spacing w:after="14" w:line="240" w:lineRule="auto"/>
      </w:pPr>
    </w:p>
    <w:p w14:paraId="60629EC3" w14:textId="77777777" w:rsidR="00342A41" w:rsidRPr="00AB0A01" w:rsidRDefault="00342A41" w:rsidP="00D52917">
      <w:pPr>
        <w:spacing w:after="14" w:line="240" w:lineRule="auto"/>
        <w:rPr>
          <w:b/>
        </w:rPr>
      </w:pPr>
    </w:p>
    <w:p w14:paraId="42718E8F" w14:textId="77777777" w:rsidR="00F15C78" w:rsidRPr="00AB0A01" w:rsidRDefault="00F15C78" w:rsidP="00D52917">
      <w:pPr>
        <w:spacing w:after="14" w:line="240" w:lineRule="auto"/>
        <w:rPr>
          <w:b/>
        </w:rPr>
      </w:pPr>
    </w:p>
    <w:p w14:paraId="2F56323A" w14:textId="77777777" w:rsidR="00927959" w:rsidRPr="00474B36" w:rsidRDefault="00927959" w:rsidP="00927959">
      <w:pPr>
        <w:pStyle w:val="ListParagraph"/>
        <w:numPr>
          <w:ilvl w:val="1"/>
          <w:numId w:val="19"/>
        </w:numPr>
        <w:spacing w:after="14" w:line="240" w:lineRule="auto"/>
        <w:rPr>
          <w:rStyle w:val="Heading2Char"/>
        </w:rPr>
      </w:pPr>
      <w:bookmarkStart w:id="71" w:name="_Ref21599810"/>
      <w:bookmarkStart w:id="72" w:name="_Ref21599828"/>
      <w:bookmarkStart w:id="73" w:name="_Toc22033490"/>
      <w:r w:rsidRPr="00474B36">
        <w:rPr>
          <w:rStyle w:val="Heading2Char"/>
        </w:rPr>
        <w:t>R</w:t>
      </w:r>
      <w:r>
        <w:rPr>
          <w:rStyle w:val="Heading2Char"/>
        </w:rPr>
        <w:t>T</w:t>
      </w:r>
      <w:r w:rsidRPr="00474B36">
        <w:rPr>
          <w:rStyle w:val="Heading2Char"/>
        </w:rPr>
        <w:t>_Technique</w:t>
      </w:r>
      <w:bookmarkEnd w:id="71"/>
      <w:bookmarkEnd w:id="72"/>
      <w:bookmarkEnd w:id="73"/>
    </w:p>
    <w:p w14:paraId="3FA6055C" w14:textId="670AC811" w:rsidR="00927959" w:rsidRDefault="00D117FD" w:rsidP="00927959">
      <w:pPr>
        <w:spacing w:after="14" w:line="240" w:lineRule="auto"/>
      </w:pPr>
      <w:proofErr w:type="gramStart"/>
      <w:r w:rsidRPr="00D117FD">
        <w:t xml:space="preserve">The radiation </w:t>
      </w:r>
      <w:r>
        <w:t>technique</w:t>
      </w:r>
      <w:r w:rsidRPr="00D117FD">
        <w:t>.</w:t>
      </w:r>
      <w:proofErr w:type="gramEnd"/>
      <w:r w:rsidRPr="00D117FD">
        <w:t xml:space="preserve"> Do not infer </w:t>
      </w:r>
      <w:r>
        <w:t>technique</w:t>
      </w:r>
      <w:r w:rsidRPr="00D117FD">
        <w:t xml:space="preserve"> (e.g., from energy unit); only annotate if </w:t>
      </w:r>
      <w:r>
        <w:t>technique</w:t>
      </w:r>
      <w:r w:rsidRPr="00D117FD">
        <w:t xml:space="preserve"> is explicitly stated. </w:t>
      </w:r>
      <w:r>
        <w:t xml:space="preserve">Only annotate for external beam radiotherapy. </w:t>
      </w:r>
      <w:r w:rsidRPr="00D117FD">
        <w:t xml:space="preserve">If only photon, electron, or proton is listed and there is no mention of brachytherapy, </w:t>
      </w:r>
      <w:r>
        <w:t>external beam</w:t>
      </w:r>
      <w:r w:rsidRPr="00D117FD">
        <w:t xml:space="preserve"> can be assumed.</w:t>
      </w:r>
      <w:r w:rsidR="00D73FB6">
        <w:t xml:space="preserve"> Please note that volumetric modulated arc therapy (VMAT) is a type of intensity modulated radiotherapy (IMRT).</w:t>
      </w:r>
      <w:r w:rsidRPr="00D117FD">
        <w:t xml:space="preserve"> Do not include if modality is not explicitly stated. </w:t>
      </w:r>
      <w:r>
        <w:t>Annotate most concise span, and c</w:t>
      </w:r>
      <w:r w:rsidRPr="00D117FD">
        <w:t>hoose from the following list, which aligns with NAACCR v18:</w:t>
      </w:r>
    </w:p>
    <w:p w14:paraId="69F7FF5D" w14:textId="75A8E47D" w:rsidR="00D117FD" w:rsidRDefault="00D117FD" w:rsidP="00D117FD">
      <w:pPr>
        <w:pStyle w:val="ListParagraph"/>
        <w:numPr>
          <w:ilvl w:val="0"/>
          <w:numId w:val="2"/>
        </w:numPr>
        <w:spacing w:after="14" w:line="240" w:lineRule="auto"/>
      </w:pPr>
      <w:r>
        <w:t>E</w:t>
      </w:r>
      <w:r w:rsidR="00563873">
        <w:t>xternal beam</w:t>
      </w:r>
      <w:r>
        <w:t xml:space="preserve"> NOS</w:t>
      </w:r>
      <w:r w:rsidR="00111500">
        <w:t xml:space="preserve"> (examples: tangents, parallel opposed fields, AP fields, AP:PA, 4-field box)</w:t>
      </w:r>
    </w:p>
    <w:p w14:paraId="4B73C0D5" w14:textId="7877C899" w:rsidR="00D117FD" w:rsidRDefault="00563873" w:rsidP="00D117FD">
      <w:pPr>
        <w:pStyle w:val="ListParagraph"/>
        <w:numPr>
          <w:ilvl w:val="0"/>
          <w:numId w:val="2"/>
        </w:numPr>
        <w:spacing w:after="14" w:line="240" w:lineRule="auto"/>
      </w:pPr>
      <w:r>
        <w:t xml:space="preserve">Low-energy xray or </w:t>
      </w:r>
      <w:r w:rsidR="00D117FD">
        <w:t>photon therapy</w:t>
      </w:r>
    </w:p>
    <w:p w14:paraId="5C43F4AE" w14:textId="70C8D936" w:rsidR="00D117FD" w:rsidRDefault="00563873" w:rsidP="00D117FD">
      <w:pPr>
        <w:pStyle w:val="ListParagraph"/>
        <w:numPr>
          <w:ilvl w:val="0"/>
          <w:numId w:val="2"/>
        </w:numPr>
        <w:spacing w:after="14" w:line="240" w:lineRule="auto"/>
      </w:pPr>
      <w:r>
        <w:t>2</w:t>
      </w:r>
      <w:r w:rsidR="00D117FD">
        <w:t>D therapy</w:t>
      </w:r>
    </w:p>
    <w:p w14:paraId="0FF66C56" w14:textId="502CC5C7" w:rsidR="00D117FD" w:rsidRDefault="00563873" w:rsidP="00D117FD">
      <w:pPr>
        <w:pStyle w:val="ListParagraph"/>
        <w:numPr>
          <w:ilvl w:val="0"/>
          <w:numId w:val="2"/>
        </w:numPr>
        <w:spacing w:after="14" w:line="240" w:lineRule="auto"/>
      </w:pPr>
      <w:r>
        <w:t>Conformal or 3</w:t>
      </w:r>
      <w:r w:rsidR="00D117FD">
        <w:t>D conformal therapy</w:t>
      </w:r>
    </w:p>
    <w:p w14:paraId="66D24471" w14:textId="3F40C3E3" w:rsidR="00D117FD" w:rsidRDefault="00D117FD" w:rsidP="00D117FD">
      <w:pPr>
        <w:pStyle w:val="ListParagraph"/>
        <w:numPr>
          <w:ilvl w:val="0"/>
          <w:numId w:val="2"/>
        </w:numPr>
        <w:spacing w:after="14" w:line="240" w:lineRule="auto"/>
      </w:pPr>
      <w:r>
        <w:t>Intensity modulated therapy</w:t>
      </w:r>
    </w:p>
    <w:p w14:paraId="32A7A0B3" w14:textId="48CEF979" w:rsidR="00D117FD" w:rsidRDefault="00D117FD" w:rsidP="00D117FD">
      <w:pPr>
        <w:pStyle w:val="ListParagraph"/>
        <w:numPr>
          <w:ilvl w:val="0"/>
          <w:numId w:val="2"/>
        </w:numPr>
        <w:spacing w:after="14" w:line="240" w:lineRule="auto"/>
      </w:pPr>
      <w:r>
        <w:t>Stereotact</w:t>
      </w:r>
      <w:r w:rsidR="00563873">
        <w:t>ic radiotherapy or radiosurgery</w:t>
      </w:r>
      <w:r>
        <w:t xml:space="preserve"> NOS</w:t>
      </w:r>
    </w:p>
    <w:p w14:paraId="6FE713EC" w14:textId="338625F7" w:rsidR="00D117FD" w:rsidRDefault="00D117FD" w:rsidP="00D117FD">
      <w:pPr>
        <w:pStyle w:val="ListParagraph"/>
        <w:numPr>
          <w:ilvl w:val="0"/>
          <w:numId w:val="2"/>
        </w:numPr>
        <w:spacing w:after="14" w:line="240" w:lineRule="auto"/>
      </w:pPr>
      <w:r>
        <w:t>Stereotact</w:t>
      </w:r>
      <w:r w:rsidR="00563873">
        <w:t>ic radiotherapy or radiosurgery</w:t>
      </w:r>
      <w:r>
        <w:t xml:space="preserve"> robotic</w:t>
      </w:r>
    </w:p>
    <w:p w14:paraId="52C07EF4" w14:textId="31AF9AC5" w:rsidR="00D117FD" w:rsidRDefault="00D117FD" w:rsidP="00D117FD">
      <w:pPr>
        <w:pStyle w:val="ListParagraph"/>
        <w:numPr>
          <w:ilvl w:val="0"/>
          <w:numId w:val="2"/>
        </w:numPr>
        <w:spacing w:after="14" w:line="240" w:lineRule="auto"/>
      </w:pPr>
      <w:r>
        <w:t>Stereotact</w:t>
      </w:r>
      <w:r w:rsidR="00563873">
        <w:t>ic radiotherapy or radiosurgery</w:t>
      </w:r>
      <w:r>
        <w:t xml:space="preserve"> Gamm</w:t>
      </w:r>
      <w:r w:rsidR="003026C5">
        <w:t>a</w:t>
      </w:r>
      <w:r>
        <w:t>knife</w:t>
      </w:r>
    </w:p>
    <w:p w14:paraId="58B56A71" w14:textId="70BBED62" w:rsidR="00D117FD" w:rsidRDefault="00D117FD" w:rsidP="00D117FD">
      <w:pPr>
        <w:pStyle w:val="ListParagraph"/>
        <w:numPr>
          <w:ilvl w:val="0"/>
          <w:numId w:val="2"/>
        </w:numPr>
        <w:spacing w:after="14" w:line="240" w:lineRule="auto"/>
      </w:pPr>
      <w:r>
        <w:t>CT-guided online adaptive therapy</w:t>
      </w:r>
    </w:p>
    <w:p w14:paraId="748EBCE3" w14:textId="29020442" w:rsidR="00D117FD" w:rsidRDefault="00D117FD" w:rsidP="00D117FD">
      <w:pPr>
        <w:pStyle w:val="ListParagraph"/>
        <w:numPr>
          <w:ilvl w:val="0"/>
          <w:numId w:val="2"/>
        </w:numPr>
        <w:spacing w:after="14" w:line="240" w:lineRule="auto"/>
      </w:pPr>
      <w:r>
        <w:t>MR-guided online adaptive therapy</w:t>
      </w:r>
    </w:p>
    <w:p w14:paraId="4D6A2A8C" w14:textId="32D300F8" w:rsidR="00D117FD" w:rsidRDefault="00563873" w:rsidP="00D117FD">
      <w:pPr>
        <w:pStyle w:val="ListParagraph"/>
        <w:numPr>
          <w:ilvl w:val="0"/>
          <w:numId w:val="2"/>
        </w:numPr>
        <w:spacing w:after="14" w:line="240" w:lineRule="auto"/>
      </w:pPr>
      <w:r>
        <w:t>Other</w:t>
      </w:r>
      <w:r w:rsidR="00D117FD">
        <w:t xml:space="preserve"> NOS</w:t>
      </w:r>
    </w:p>
    <w:p w14:paraId="72F2ADD5" w14:textId="77777777" w:rsidR="00D117FD" w:rsidRPr="00AB0A01" w:rsidRDefault="00D117FD" w:rsidP="00927959">
      <w:pPr>
        <w:spacing w:after="14" w:line="240" w:lineRule="auto"/>
      </w:pPr>
    </w:p>
    <w:p w14:paraId="5F287B14" w14:textId="77777777" w:rsidR="00927959" w:rsidRPr="00AB0A01" w:rsidRDefault="00927959" w:rsidP="00927959">
      <w:pPr>
        <w:spacing w:after="14" w:line="240" w:lineRule="auto"/>
        <w:ind w:left="720"/>
        <w:rPr>
          <w:i/>
        </w:rPr>
      </w:pPr>
      <w:proofErr w:type="gramStart"/>
      <w:r w:rsidRPr="00AB0A01">
        <w:rPr>
          <w:i/>
        </w:rPr>
        <w:t>Example  1</w:t>
      </w:r>
      <w:proofErr w:type="gramEnd"/>
      <w:r w:rsidRPr="00AB0A01">
        <w:rPr>
          <w:i/>
        </w:rPr>
        <w:t>:</w:t>
      </w:r>
    </w:p>
    <w:p w14:paraId="2F06943F" w14:textId="77777777" w:rsidR="00927959" w:rsidRPr="00AB0A01" w:rsidRDefault="00927959" w:rsidP="003266EB">
      <w:pPr>
        <w:spacing w:after="14" w:line="240" w:lineRule="auto"/>
        <w:ind w:left="720"/>
      </w:pPr>
      <w:r w:rsidRPr="00AB0A01">
        <w:t>“TREATMENT SITE:  Right breast boost</w:t>
      </w:r>
    </w:p>
    <w:p w14:paraId="2A71F088" w14:textId="77777777" w:rsidR="00927959" w:rsidRPr="00AB0A01" w:rsidRDefault="00927959" w:rsidP="003266EB">
      <w:pPr>
        <w:spacing w:after="14" w:line="240" w:lineRule="auto"/>
        <w:ind w:left="720"/>
      </w:pPr>
      <w:r w:rsidRPr="00AB0A01">
        <w:t>ENERGY MODALITY:  15 MEV electrons</w:t>
      </w:r>
    </w:p>
    <w:p w14:paraId="70255B5C" w14:textId="77777777" w:rsidR="00927959" w:rsidRPr="00AB0A01" w:rsidRDefault="00927959" w:rsidP="003266EB">
      <w:pPr>
        <w:spacing w:after="14" w:line="240" w:lineRule="auto"/>
        <w:ind w:left="720"/>
      </w:pPr>
      <w:r w:rsidRPr="00AB0A01">
        <w:t xml:space="preserve"> TECHNIQUE:  </w:t>
      </w:r>
      <w:r w:rsidRPr="00AB0A01">
        <w:rPr>
          <w:highlight w:val="yellow"/>
        </w:rPr>
        <w:t>En face</w:t>
      </w:r>
    </w:p>
    <w:p w14:paraId="642EBCF9" w14:textId="77777777" w:rsidR="00927959" w:rsidRPr="00AB0A01" w:rsidRDefault="00927959" w:rsidP="003266EB">
      <w:pPr>
        <w:spacing w:after="14" w:line="240" w:lineRule="auto"/>
        <w:ind w:left="720"/>
      </w:pPr>
      <w:r w:rsidRPr="00AB0A01">
        <w:t>MINIMUM TUMOR DOSE:  12 Gy</w:t>
      </w:r>
    </w:p>
    <w:p w14:paraId="70149384" w14:textId="77777777" w:rsidR="00927959" w:rsidRPr="00AB0A01" w:rsidRDefault="00927959" w:rsidP="003266EB">
      <w:pPr>
        <w:spacing w:after="14" w:line="240" w:lineRule="auto"/>
        <w:ind w:left="720"/>
      </w:pPr>
      <w:r w:rsidRPr="00AB0A01">
        <w:t xml:space="preserve"> FROM:  8/27/12</w:t>
      </w:r>
    </w:p>
    <w:p w14:paraId="606C20D8" w14:textId="77777777" w:rsidR="00927959" w:rsidRPr="00AB0A01" w:rsidRDefault="00927959" w:rsidP="003266EB">
      <w:pPr>
        <w:spacing w:after="14" w:line="240" w:lineRule="auto"/>
        <w:ind w:left="720"/>
      </w:pPr>
      <w:r w:rsidRPr="00AB0A01">
        <w:t>TO:  9/04/12</w:t>
      </w:r>
    </w:p>
    <w:p w14:paraId="2F34DBE8" w14:textId="77777777" w:rsidR="00927959" w:rsidRPr="00AB0A01" w:rsidRDefault="00927959" w:rsidP="003266EB">
      <w:pPr>
        <w:spacing w:after="14" w:line="240" w:lineRule="auto"/>
        <w:ind w:left="720"/>
      </w:pPr>
      <w:r w:rsidRPr="00AB0A01">
        <w:t>FRACTION NUMBER:  6</w:t>
      </w:r>
    </w:p>
    <w:p w14:paraId="19E51A2B" w14:textId="77777777" w:rsidR="00927959" w:rsidRDefault="00927959" w:rsidP="003266EB">
      <w:pPr>
        <w:spacing w:after="14" w:line="240" w:lineRule="auto"/>
        <w:ind w:left="720"/>
      </w:pPr>
      <w:r w:rsidRPr="00AB0A01">
        <w:t>ELAPSED DAYS:  8”</w:t>
      </w:r>
    </w:p>
    <w:p w14:paraId="75FCB220" w14:textId="70D78EE2" w:rsidR="003266EB" w:rsidRDefault="003266EB" w:rsidP="003266EB">
      <w:pPr>
        <w:spacing w:after="14" w:line="240" w:lineRule="auto"/>
        <w:ind w:left="720"/>
      </w:pPr>
      <w:r>
        <w:lastRenderedPageBreak/>
        <w:t>RT_Technique span: “en face”</w:t>
      </w:r>
    </w:p>
    <w:p w14:paraId="189176DB" w14:textId="62E1CE92" w:rsidR="00D73FB6" w:rsidRPr="00AB0A01" w:rsidRDefault="00D73FB6" w:rsidP="003266EB">
      <w:pPr>
        <w:spacing w:after="14" w:line="240" w:lineRule="auto"/>
        <w:ind w:left="720"/>
      </w:pPr>
      <w:r>
        <w:t>RT_Technique_Type: External beam, NOS</w:t>
      </w:r>
    </w:p>
    <w:p w14:paraId="55569771" w14:textId="77777777" w:rsidR="003266EB" w:rsidRPr="00AB0A01" w:rsidRDefault="003266EB" w:rsidP="003266EB">
      <w:pPr>
        <w:spacing w:after="14" w:line="240" w:lineRule="auto"/>
        <w:ind w:left="720"/>
      </w:pPr>
    </w:p>
    <w:p w14:paraId="052990A8" w14:textId="77777777" w:rsidR="00927959" w:rsidRPr="00AB0A01" w:rsidRDefault="00927959" w:rsidP="00927959">
      <w:pPr>
        <w:spacing w:after="14" w:line="240" w:lineRule="auto"/>
      </w:pPr>
    </w:p>
    <w:p w14:paraId="269F36E1" w14:textId="77777777" w:rsidR="00927959" w:rsidRPr="00AB0A01" w:rsidRDefault="00927959" w:rsidP="00927959">
      <w:pPr>
        <w:spacing w:after="14" w:line="240" w:lineRule="auto"/>
        <w:ind w:left="720"/>
      </w:pPr>
      <w:r w:rsidRPr="00AB0A01">
        <w:rPr>
          <w:i/>
        </w:rPr>
        <w:t>Example 2:</w:t>
      </w:r>
    </w:p>
    <w:p w14:paraId="450911E8" w14:textId="77777777" w:rsidR="00927959" w:rsidRDefault="00927959" w:rsidP="003266EB">
      <w:pPr>
        <w:spacing w:after="14" w:line="240" w:lineRule="auto"/>
        <w:ind w:left="720"/>
      </w:pPr>
      <w:r w:rsidRPr="00AB0A01">
        <w:t xml:space="preserve"> </w:t>
      </w:r>
      <w:proofErr w:type="gramStart"/>
      <w:r w:rsidRPr="00AB0A01">
        <w:t xml:space="preserve">“54 Gy in 30 fractions to the left parietal lobe using </w:t>
      </w:r>
      <w:r w:rsidRPr="00AB0A01">
        <w:rPr>
          <w:highlight w:val="yellow"/>
        </w:rPr>
        <w:t>intensity-modulated proton therapy</w:t>
      </w:r>
      <w:r w:rsidRPr="00AB0A01">
        <w:t>.”</w:t>
      </w:r>
      <w:proofErr w:type="gramEnd"/>
    </w:p>
    <w:p w14:paraId="554032DF" w14:textId="2F503519" w:rsidR="00532B02" w:rsidRDefault="00532B02" w:rsidP="003266EB">
      <w:pPr>
        <w:spacing w:after="14" w:line="240" w:lineRule="auto"/>
        <w:ind w:firstLine="720"/>
      </w:pPr>
      <w:r>
        <w:t>RT_Technique span: “intensity-modulated proton therapy”</w:t>
      </w:r>
    </w:p>
    <w:p w14:paraId="3311CE4F" w14:textId="35EC2A97" w:rsidR="00D73FB6" w:rsidRPr="00AB0A01" w:rsidRDefault="00D73FB6" w:rsidP="003266EB">
      <w:pPr>
        <w:spacing w:after="14" w:line="240" w:lineRule="auto"/>
        <w:ind w:firstLine="720"/>
      </w:pPr>
      <w:r>
        <w:t>RT_Technique_Type: intensity modulated therapy</w:t>
      </w:r>
    </w:p>
    <w:p w14:paraId="0800C5A7" w14:textId="77777777" w:rsidR="00927959" w:rsidRPr="00AB0A01" w:rsidRDefault="00927959" w:rsidP="00927959">
      <w:pPr>
        <w:spacing w:after="14" w:line="240" w:lineRule="auto"/>
      </w:pPr>
    </w:p>
    <w:p w14:paraId="20AB5F60" w14:textId="77777777" w:rsidR="00927959" w:rsidRPr="00AB0A01" w:rsidRDefault="00927959" w:rsidP="00927959">
      <w:pPr>
        <w:spacing w:after="14" w:line="240" w:lineRule="auto"/>
        <w:ind w:left="720"/>
      </w:pPr>
      <w:r w:rsidRPr="00AB0A01">
        <w:rPr>
          <w:i/>
        </w:rPr>
        <w:t>Example 3:</w:t>
      </w:r>
    </w:p>
    <w:p w14:paraId="48093777" w14:textId="651637BB" w:rsidR="00D73FB6" w:rsidRDefault="00D73FB6" w:rsidP="00D73FB6">
      <w:pPr>
        <w:spacing w:after="14" w:line="240" w:lineRule="auto"/>
        <w:ind w:left="720"/>
      </w:pPr>
      <w:proofErr w:type="gramStart"/>
      <w:r w:rsidRPr="00AB0A01">
        <w:t xml:space="preserve">“54 Gy in 30 fractions to the left parietal lobe using </w:t>
      </w:r>
      <w:r w:rsidRPr="00D73FB6">
        <w:rPr>
          <w:highlight w:val="yellow"/>
        </w:rPr>
        <w:t>IMRT</w:t>
      </w:r>
      <w:r w:rsidRPr="00AB0A01">
        <w:t>.”</w:t>
      </w:r>
      <w:proofErr w:type="gramEnd"/>
    </w:p>
    <w:p w14:paraId="24A1BB4E" w14:textId="77777777" w:rsidR="00D73FB6" w:rsidRDefault="00D73FB6" w:rsidP="00D73FB6">
      <w:pPr>
        <w:spacing w:after="14" w:line="240" w:lineRule="auto"/>
        <w:ind w:firstLine="720"/>
      </w:pPr>
      <w:r>
        <w:t>RT_Technique span: “intensity-modulated proton therapy”</w:t>
      </w:r>
    </w:p>
    <w:p w14:paraId="6B9B6877" w14:textId="2F1FBD32" w:rsidR="00D73FB6" w:rsidRPr="00AB0A01" w:rsidRDefault="00D73FB6" w:rsidP="00D73FB6">
      <w:pPr>
        <w:spacing w:after="14" w:line="240" w:lineRule="auto"/>
        <w:ind w:firstLine="720"/>
      </w:pPr>
      <w:r>
        <w:t>RT_Technique_Type: intensity modulated therapy</w:t>
      </w:r>
    </w:p>
    <w:p w14:paraId="0AAB8C68" w14:textId="77777777" w:rsidR="00927959" w:rsidRPr="00AB0A01" w:rsidRDefault="00927959" w:rsidP="00927959">
      <w:pPr>
        <w:spacing w:after="14" w:line="240" w:lineRule="auto"/>
        <w:rPr>
          <w:b/>
        </w:rPr>
      </w:pPr>
    </w:p>
    <w:p w14:paraId="72363211" w14:textId="77777777" w:rsidR="00927959" w:rsidRPr="00AB0A01" w:rsidRDefault="00927959" w:rsidP="00927959">
      <w:pPr>
        <w:spacing w:after="14" w:line="240" w:lineRule="auto"/>
        <w:ind w:left="720"/>
        <w:rPr>
          <w:b/>
        </w:rPr>
      </w:pPr>
      <w:r w:rsidRPr="00AB0A01">
        <w:rPr>
          <w:i/>
        </w:rPr>
        <w:t>Example 4:</w:t>
      </w:r>
    </w:p>
    <w:p w14:paraId="242BB089" w14:textId="7080911C" w:rsidR="00927959" w:rsidRDefault="00927959" w:rsidP="003266EB">
      <w:pPr>
        <w:spacing w:after="14" w:line="240" w:lineRule="auto"/>
        <w:ind w:left="720"/>
      </w:pPr>
      <w:r w:rsidRPr="00AB0A01">
        <w:t xml:space="preserve">“50.4 Gy of proton or photon </w:t>
      </w:r>
      <w:r w:rsidR="00D73FB6" w:rsidRPr="00D73FB6">
        <w:rPr>
          <w:highlight w:val="yellow"/>
        </w:rPr>
        <w:t>volumetric modulated arc therapy</w:t>
      </w:r>
      <w:r w:rsidRPr="00AB0A01">
        <w:t xml:space="preserve"> in 28 fractions”</w:t>
      </w:r>
    </w:p>
    <w:p w14:paraId="3933E2C8" w14:textId="23C812B9" w:rsidR="00532B02" w:rsidRDefault="00532B02" w:rsidP="003266EB">
      <w:pPr>
        <w:pStyle w:val="ListParagraph"/>
        <w:spacing w:after="14" w:line="240" w:lineRule="auto"/>
      </w:pPr>
      <w:r>
        <w:t>RT_Technique span: “</w:t>
      </w:r>
      <w:r w:rsidR="00D73FB6">
        <w:t>volumetric modulated arc therapy</w:t>
      </w:r>
      <w:r>
        <w:t>”</w:t>
      </w:r>
    </w:p>
    <w:p w14:paraId="38B955A5" w14:textId="220E5710" w:rsidR="00D73FB6" w:rsidRPr="00AB0A01" w:rsidRDefault="00D73FB6" w:rsidP="00D73FB6">
      <w:pPr>
        <w:spacing w:after="14" w:line="240" w:lineRule="auto"/>
        <w:ind w:firstLine="720"/>
      </w:pPr>
      <w:r>
        <w:t>RT_Technique_Type: intensity modulated therapy</w:t>
      </w:r>
    </w:p>
    <w:p w14:paraId="3B204313" w14:textId="77777777" w:rsidR="00927959" w:rsidRPr="00AB0A01" w:rsidRDefault="00927959" w:rsidP="00927959">
      <w:pPr>
        <w:spacing w:after="14" w:line="240" w:lineRule="auto"/>
      </w:pPr>
    </w:p>
    <w:p w14:paraId="5FB9F86E" w14:textId="77777777" w:rsidR="00927959" w:rsidRPr="00AB0A01" w:rsidRDefault="00927959" w:rsidP="00927959">
      <w:pPr>
        <w:spacing w:after="14" w:line="240" w:lineRule="auto"/>
        <w:ind w:left="720"/>
      </w:pPr>
      <w:r w:rsidRPr="00AB0A01">
        <w:rPr>
          <w:i/>
        </w:rPr>
        <w:t>Example 5:</w:t>
      </w:r>
    </w:p>
    <w:p w14:paraId="7C7C8D91" w14:textId="77777777" w:rsidR="00927959" w:rsidRDefault="00927959" w:rsidP="003266EB">
      <w:pPr>
        <w:spacing w:after="14" w:line="240" w:lineRule="auto"/>
        <w:ind w:left="720"/>
      </w:pPr>
      <w:r w:rsidRPr="00AB0A01">
        <w:t xml:space="preserve"> </w:t>
      </w:r>
      <w:proofErr w:type="gramStart"/>
      <w:r w:rsidRPr="00AB0A01">
        <w:t xml:space="preserve">“30 Gy in 10 fractions using </w:t>
      </w:r>
      <w:r w:rsidRPr="00AB0A01">
        <w:rPr>
          <w:highlight w:val="yellow"/>
        </w:rPr>
        <w:t>3D-conformal</w:t>
      </w:r>
      <w:r w:rsidRPr="00AB0A01">
        <w:t xml:space="preserve"> photon therapy.”</w:t>
      </w:r>
      <w:proofErr w:type="gramEnd"/>
    </w:p>
    <w:p w14:paraId="788A9F7B" w14:textId="7BBCEF14" w:rsidR="00532B02" w:rsidRDefault="00532B02" w:rsidP="003266EB">
      <w:pPr>
        <w:pStyle w:val="ListParagraph"/>
        <w:spacing w:after="14" w:line="240" w:lineRule="auto"/>
      </w:pPr>
      <w:r>
        <w:t>RT_Technique span: “3D-conformal”</w:t>
      </w:r>
    </w:p>
    <w:p w14:paraId="1A2CB9D2" w14:textId="57948D44" w:rsidR="00D73FB6" w:rsidRPr="00AB0A01" w:rsidRDefault="00D73FB6" w:rsidP="003266EB">
      <w:pPr>
        <w:pStyle w:val="ListParagraph"/>
        <w:spacing w:after="14" w:line="240" w:lineRule="auto"/>
      </w:pPr>
      <w:r>
        <w:t>RT_Technique_Type: conformal or 3D conformal</w:t>
      </w:r>
    </w:p>
    <w:p w14:paraId="514FEC4F" w14:textId="77777777" w:rsidR="00927959" w:rsidRPr="00AB0A01" w:rsidRDefault="00927959" w:rsidP="00927959">
      <w:pPr>
        <w:spacing w:after="14" w:line="240" w:lineRule="auto"/>
      </w:pPr>
    </w:p>
    <w:p w14:paraId="02297D7A" w14:textId="77777777" w:rsidR="00927959" w:rsidRPr="00AB0A01" w:rsidRDefault="00927959" w:rsidP="00927959">
      <w:pPr>
        <w:spacing w:after="14" w:line="240" w:lineRule="auto"/>
        <w:ind w:left="720"/>
      </w:pPr>
      <w:r w:rsidRPr="00AB0A01">
        <w:rPr>
          <w:i/>
        </w:rPr>
        <w:t>Example 6:</w:t>
      </w:r>
    </w:p>
    <w:p w14:paraId="0CBF5E95" w14:textId="77777777" w:rsidR="00927959" w:rsidRDefault="00927959" w:rsidP="003266EB">
      <w:pPr>
        <w:spacing w:after="14" w:line="240" w:lineRule="auto"/>
        <w:ind w:left="720"/>
      </w:pPr>
      <w:proofErr w:type="gramStart"/>
      <w:r w:rsidRPr="00AB0A01">
        <w:t xml:space="preserve">“30 Gy in 10 fractions using </w:t>
      </w:r>
      <w:r w:rsidRPr="00AB0A01">
        <w:rPr>
          <w:highlight w:val="yellow"/>
        </w:rPr>
        <w:t>3D planning</w:t>
      </w:r>
      <w:r w:rsidRPr="00AB0A01">
        <w:t>.”</w:t>
      </w:r>
      <w:proofErr w:type="gramEnd"/>
    </w:p>
    <w:p w14:paraId="7E1E05D2" w14:textId="0210EDA7" w:rsidR="00532B02" w:rsidRDefault="00532B02" w:rsidP="003266EB">
      <w:pPr>
        <w:spacing w:after="14" w:line="240" w:lineRule="auto"/>
        <w:ind w:left="720"/>
      </w:pPr>
      <w:r>
        <w:t>RT_Technique span: “3D planning”</w:t>
      </w:r>
    </w:p>
    <w:p w14:paraId="033B7D65" w14:textId="77777777" w:rsidR="00D73FB6" w:rsidRPr="00AB0A01" w:rsidRDefault="00D73FB6" w:rsidP="00D73FB6">
      <w:pPr>
        <w:pStyle w:val="ListParagraph"/>
        <w:spacing w:after="14" w:line="240" w:lineRule="auto"/>
      </w:pPr>
      <w:r>
        <w:t>RT_Technique_Type: conformal or 3D conformal</w:t>
      </w:r>
    </w:p>
    <w:p w14:paraId="249C2285" w14:textId="77777777" w:rsidR="00927959" w:rsidRPr="00AB0A01" w:rsidRDefault="00927959" w:rsidP="00927959">
      <w:pPr>
        <w:spacing w:after="14" w:line="240" w:lineRule="auto"/>
      </w:pPr>
    </w:p>
    <w:p w14:paraId="14E50F1E" w14:textId="77777777" w:rsidR="00927959" w:rsidRPr="00AB0A01" w:rsidRDefault="00927959" w:rsidP="00927959">
      <w:pPr>
        <w:spacing w:after="14" w:line="240" w:lineRule="auto"/>
        <w:ind w:left="720"/>
      </w:pPr>
      <w:r w:rsidRPr="00AB0A01">
        <w:rPr>
          <w:i/>
        </w:rPr>
        <w:t>Example 7:</w:t>
      </w:r>
    </w:p>
    <w:p w14:paraId="3281AF14" w14:textId="77777777" w:rsidR="00927959" w:rsidRDefault="00927959" w:rsidP="003266EB">
      <w:pPr>
        <w:spacing w:after="14" w:line="240" w:lineRule="auto"/>
        <w:ind w:left="720"/>
      </w:pPr>
      <w:proofErr w:type="gramStart"/>
      <w:r w:rsidRPr="00AB0A01">
        <w:t xml:space="preserve">“30 Gy in 10 fractions using </w:t>
      </w:r>
      <w:r w:rsidRPr="00AB0A01">
        <w:rPr>
          <w:highlight w:val="yellow"/>
        </w:rPr>
        <w:t>2D planning</w:t>
      </w:r>
      <w:r w:rsidRPr="00AB0A01">
        <w:t>.”</w:t>
      </w:r>
      <w:proofErr w:type="gramEnd"/>
    </w:p>
    <w:p w14:paraId="5360596C" w14:textId="4BFA6587" w:rsidR="00532B02" w:rsidRDefault="00532B02" w:rsidP="003266EB">
      <w:pPr>
        <w:spacing w:after="14" w:line="240" w:lineRule="auto"/>
        <w:ind w:left="720"/>
      </w:pPr>
      <w:r>
        <w:t>RT_Technique span: “2D planning”</w:t>
      </w:r>
    </w:p>
    <w:p w14:paraId="6015D7F0" w14:textId="349A3724" w:rsidR="00D73FB6" w:rsidRPr="00AB0A01" w:rsidRDefault="00563873" w:rsidP="00D73FB6">
      <w:pPr>
        <w:pStyle w:val="ListParagraph"/>
        <w:spacing w:after="14" w:line="240" w:lineRule="auto"/>
      </w:pPr>
      <w:r>
        <w:t>RT_Technique_Type: 2</w:t>
      </w:r>
      <w:r w:rsidR="00D73FB6">
        <w:t>D therapy</w:t>
      </w:r>
    </w:p>
    <w:p w14:paraId="342664CD" w14:textId="77777777" w:rsidR="00927959" w:rsidRPr="00AB0A01" w:rsidRDefault="00927959" w:rsidP="00927959">
      <w:pPr>
        <w:spacing w:after="14" w:line="240" w:lineRule="auto"/>
      </w:pPr>
    </w:p>
    <w:p w14:paraId="3FF5D617" w14:textId="77777777" w:rsidR="00927959" w:rsidRPr="00AB0A01" w:rsidRDefault="00927959" w:rsidP="00927959">
      <w:pPr>
        <w:spacing w:after="14" w:line="240" w:lineRule="auto"/>
        <w:ind w:left="630"/>
      </w:pPr>
      <w:r w:rsidRPr="00AB0A01">
        <w:rPr>
          <w:i/>
        </w:rPr>
        <w:t>Example 8:</w:t>
      </w:r>
    </w:p>
    <w:p w14:paraId="552308BC" w14:textId="77777777" w:rsidR="00927959" w:rsidRDefault="00927959" w:rsidP="003266EB">
      <w:pPr>
        <w:spacing w:after="14" w:line="240" w:lineRule="auto"/>
        <w:ind w:left="720"/>
      </w:pPr>
      <w:r w:rsidRPr="00AB0A01">
        <w:t>“</w:t>
      </w:r>
      <w:r w:rsidRPr="00AB0A01">
        <w:rPr>
          <w:highlight w:val="yellow"/>
        </w:rPr>
        <w:t>SBRT</w:t>
      </w:r>
      <w:r w:rsidRPr="00AB0A01">
        <w:t xml:space="preserve"> 54 Gy in 3 fractions”</w:t>
      </w:r>
    </w:p>
    <w:p w14:paraId="66B03276" w14:textId="13FF7640" w:rsidR="00532B02" w:rsidRDefault="00532B02" w:rsidP="003266EB">
      <w:pPr>
        <w:spacing w:after="14" w:line="240" w:lineRule="auto"/>
        <w:ind w:left="720"/>
      </w:pPr>
      <w:r>
        <w:t>RT_Technique span: “SBRT”</w:t>
      </w:r>
    </w:p>
    <w:p w14:paraId="4A6843B3" w14:textId="6F2E79E7" w:rsidR="00D73FB6" w:rsidRPr="00AB0A01" w:rsidRDefault="00D73FB6" w:rsidP="00D73FB6">
      <w:pPr>
        <w:pStyle w:val="ListParagraph"/>
        <w:spacing w:after="14" w:line="240" w:lineRule="auto"/>
      </w:pPr>
      <w:r>
        <w:t>RT_Technique_Type: stereotactic radiotherapy or radiosurgery, NOS</w:t>
      </w:r>
    </w:p>
    <w:p w14:paraId="3C12E465" w14:textId="77777777" w:rsidR="00927959" w:rsidRPr="00AB0A01" w:rsidRDefault="00927959" w:rsidP="00927959">
      <w:pPr>
        <w:spacing w:after="14" w:line="240" w:lineRule="auto"/>
      </w:pPr>
    </w:p>
    <w:p w14:paraId="3BD0D733" w14:textId="77777777" w:rsidR="00927959" w:rsidRPr="00AB0A01" w:rsidRDefault="00927959" w:rsidP="00927959">
      <w:pPr>
        <w:spacing w:after="14" w:line="240" w:lineRule="auto"/>
        <w:ind w:left="720"/>
      </w:pPr>
      <w:r w:rsidRPr="00AB0A01">
        <w:rPr>
          <w:i/>
        </w:rPr>
        <w:t>Example 9:</w:t>
      </w:r>
    </w:p>
    <w:p w14:paraId="55DC9791" w14:textId="77777777" w:rsidR="00927959" w:rsidRDefault="00927959" w:rsidP="003266EB">
      <w:pPr>
        <w:spacing w:after="14" w:line="240" w:lineRule="auto"/>
        <w:ind w:left="720"/>
      </w:pPr>
      <w:r w:rsidRPr="00AB0A01">
        <w:t xml:space="preserve">“54 Gy in 3 fractions using </w:t>
      </w:r>
      <w:r w:rsidRPr="00AB0A01">
        <w:rPr>
          <w:highlight w:val="yellow"/>
        </w:rPr>
        <w:t>stereotactic body radiotherapy</w:t>
      </w:r>
      <w:r w:rsidRPr="00AB0A01">
        <w:t>”</w:t>
      </w:r>
    </w:p>
    <w:p w14:paraId="1DFAE50F" w14:textId="6D1FCF64" w:rsidR="00532B02" w:rsidRDefault="00532B02" w:rsidP="003266EB">
      <w:pPr>
        <w:spacing w:after="14" w:line="240" w:lineRule="auto"/>
        <w:ind w:left="720"/>
      </w:pPr>
      <w:r>
        <w:t>RT_Technique span: “stereotactic body radiotherapy”</w:t>
      </w:r>
    </w:p>
    <w:p w14:paraId="78641BF9" w14:textId="61224BB7" w:rsidR="00D73FB6" w:rsidRPr="00AB0A01" w:rsidRDefault="00D73FB6" w:rsidP="00D73FB6">
      <w:pPr>
        <w:pStyle w:val="ListParagraph"/>
        <w:spacing w:after="14" w:line="240" w:lineRule="auto"/>
      </w:pPr>
      <w:r>
        <w:t>RT_Technique_Type: stereotactic radiotherapy or radiosurgery, NOS</w:t>
      </w:r>
    </w:p>
    <w:p w14:paraId="0AAF7FED" w14:textId="77777777" w:rsidR="00927959" w:rsidRPr="00AB0A01" w:rsidRDefault="00927959" w:rsidP="00927959">
      <w:pPr>
        <w:spacing w:after="14" w:line="240" w:lineRule="auto"/>
      </w:pPr>
    </w:p>
    <w:p w14:paraId="09CB704E" w14:textId="77777777" w:rsidR="00927959" w:rsidRPr="00AB0A01" w:rsidRDefault="00927959" w:rsidP="00927959">
      <w:pPr>
        <w:spacing w:after="14" w:line="240" w:lineRule="auto"/>
        <w:ind w:left="720"/>
      </w:pPr>
      <w:r w:rsidRPr="00AB0A01">
        <w:rPr>
          <w:i/>
        </w:rPr>
        <w:lastRenderedPageBreak/>
        <w:t>Example 10:</w:t>
      </w:r>
    </w:p>
    <w:p w14:paraId="5CA02591" w14:textId="77777777" w:rsidR="00927959" w:rsidRDefault="00927959" w:rsidP="003266EB">
      <w:pPr>
        <w:spacing w:after="14" w:line="240" w:lineRule="auto"/>
        <w:ind w:left="720"/>
      </w:pPr>
      <w:r w:rsidRPr="00AB0A01">
        <w:t xml:space="preserve">“54 Gy in 3 fractions with </w:t>
      </w:r>
      <w:r w:rsidRPr="00AB0A01">
        <w:rPr>
          <w:highlight w:val="yellow"/>
        </w:rPr>
        <w:t>CyberKnife</w:t>
      </w:r>
      <w:r w:rsidRPr="00AB0A01">
        <w:t>”</w:t>
      </w:r>
    </w:p>
    <w:p w14:paraId="7C973EF8" w14:textId="7BBF9E45" w:rsidR="00532B02" w:rsidRDefault="00532B02" w:rsidP="003266EB">
      <w:pPr>
        <w:spacing w:after="14" w:line="240" w:lineRule="auto"/>
        <w:ind w:left="720"/>
      </w:pPr>
      <w:r>
        <w:t>RT_Technique span: “Cyberknife”</w:t>
      </w:r>
    </w:p>
    <w:p w14:paraId="0127B867" w14:textId="3E700F10" w:rsidR="00D73FB6" w:rsidRPr="00AB0A01" w:rsidRDefault="00D73FB6" w:rsidP="00D73FB6">
      <w:pPr>
        <w:pStyle w:val="ListParagraph"/>
        <w:spacing w:after="14" w:line="240" w:lineRule="auto"/>
      </w:pPr>
      <w:r>
        <w:t>RT_Technique_Type: stereotactic radiotherapy or radiosurgery, robotic</w:t>
      </w:r>
    </w:p>
    <w:p w14:paraId="06CE2597" w14:textId="77777777" w:rsidR="00927959" w:rsidRPr="00AB0A01" w:rsidRDefault="00927959" w:rsidP="00927959">
      <w:pPr>
        <w:spacing w:after="14" w:line="240" w:lineRule="auto"/>
      </w:pPr>
    </w:p>
    <w:p w14:paraId="2D84B346" w14:textId="77777777" w:rsidR="00927959" w:rsidRPr="00AB0A01" w:rsidRDefault="00927959" w:rsidP="00927959">
      <w:pPr>
        <w:spacing w:after="14" w:line="240" w:lineRule="auto"/>
        <w:ind w:left="720"/>
      </w:pPr>
      <w:r w:rsidRPr="00AB0A01">
        <w:rPr>
          <w:i/>
        </w:rPr>
        <w:t>Example 11:</w:t>
      </w:r>
    </w:p>
    <w:p w14:paraId="56DE5EB8" w14:textId="77777777" w:rsidR="00927959" w:rsidRPr="00AB0A01" w:rsidRDefault="00927959" w:rsidP="003266EB">
      <w:pPr>
        <w:spacing w:after="14" w:line="240" w:lineRule="auto"/>
        <w:ind w:left="720"/>
      </w:pPr>
      <w:r w:rsidRPr="00AB0A01">
        <w:t xml:space="preserve">“18 Gy in 1 fraction with </w:t>
      </w:r>
      <w:r w:rsidRPr="00AB0A01">
        <w:rPr>
          <w:highlight w:val="yellow"/>
        </w:rPr>
        <w:t>GammaKnife</w:t>
      </w:r>
      <w:r w:rsidRPr="00AB0A01">
        <w:t>”</w:t>
      </w:r>
    </w:p>
    <w:p w14:paraId="2BE48DF7" w14:textId="24356C8F" w:rsidR="00927959" w:rsidRDefault="00532B02" w:rsidP="003266EB">
      <w:pPr>
        <w:spacing w:after="14" w:line="240" w:lineRule="auto"/>
        <w:ind w:left="720"/>
      </w:pPr>
      <w:r>
        <w:t>RT_Technique span: “Gammaknife”</w:t>
      </w:r>
    </w:p>
    <w:p w14:paraId="30926FB5" w14:textId="1EC41662" w:rsidR="00D73FB6" w:rsidRDefault="00D73FB6" w:rsidP="00D73FB6">
      <w:pPr>
        <w:pStyle w:val="ListParagraph"/>
        <w:spacing w:after="14" w:line="240" w:lineRule="auto"/>
      </w:pPr>
      <w:r>
        <w:t>RT_Technique_Type: stereotactic radiotherapy or radiosurgery, Gammaknife</w:t>
      </w:r>
    </w:p>
    <w:p w14:paraId="6D3F03F3" w14:textId="77777777" w:rsidR="003266EB" w:rsidRPr="00AB0A01" w:rsidRDefault="003266EB" w:rsidP="003266EB">
      <w:pPr>
        <w:spacing w:after="14" w:line="240" w:lineRule="auto"/>
        <w:ind w:left="720"/>
      </w:pPr>
    </w:p>
    <w:p w14:paraId="7A26FD64" w14:textId="77777777" w:rsidR="00927959" w:rsidRPr="00AB0A01" w:rsidRDefault="00927959" w:rsidP="00927959">
      <w:pPr>
        <w:spacing w:after="14" w:line="240" w:lineRule="auto"/>
        <w:ind w:left="720"/>
      </w:pPr>
      <w:r w:rsidRPr="00AB0A01">
        <w:rPr>
          <w:i/>
        </w:rPr>
        <w:t>Example 12:</w:t>
      </w:r>
    </w:p>
    <w:p w14:paraId="44D3DC2A" w14:textId="77777777" w:rsidR="00927959" w:rsidRDefault="00927959" w:rsidP="003266EB">
      <w:pPr>
        <w:spacing w:after="14" w:line="240" w:lineRule="auto"/>
        <w:ind w:left="720"/>
      </w:pPr>
      <w:r w:rsidRPr="00AB0A01">
        <w:t>“</w:t>
      </w:r>
      <w:r w:rsidRPr="00AB0A01">
        <w:rPr>
          <w:highlight w:val="yellow"/>
        </w:rPr>
        <w:t>TBI</w:t>
      </w:r>
      <w:r w:rsidRPr="00AB0A01">
        <w:t xml:space="preserve"> 2 Gy x1”</w:t>
      </w:r>
    </w:p>
    <w:p w14:paraId="54E7A0A0" w14:textId="639B76A8" w:rsidR="00532B02" w:rsidRDefault="00532B02" w:rsidP="003266EB">
      <w:pPr>
        <w:spacing w:after="14" w:line="240" w:lineRule="auto"/>
        <w:ind w:left="720"/>
      </w:pPr>
      <w:r>
        <w:t>RT_Technique span: “TBI”</w:t>
      </w:r>
    </w:p>
    <w:p w14:paraId="5E23E8B1" w14:textId="59D92B7D" w:rsidR="00D73FB6" w:rsidRPr="00AB0A01" w:rsidRDefault="00D73FB6" w:rsidP="00D73FB6">
      <w:pPr>
        <w:pStyle w:val="ListParagraph"/>
        <w:spacing w:after="14" w:line="240" w:lineRule="auto"/>
      </w:pPr>
      <w:r>
        <w:t>RT_Technique_Type: external beam, NOS</w:t>
      </w:r>
    </w:p>
    <w:p w14:paraId="0EB2143F" w14:textId="77777777" w:rsidR="00927959" w:rsidRPr="00AB0A01" w:rsidRDefault="00927959" w:rsidP="00927959">
      <w:pPr>
        <w:spacing w:after="14" w:line="240" w:lineRule="auto"/>
      </w:pPr>
    </w:p>
    <w:p w14:paraId="60BF7852" w14:textId="77777777" w:rsidR="00927959" w:rsidRPr="00AB0A01" w:rsidRDefault="00927959" w:rsidP="00927959">
      <w:pPr>
        <w:spacing w:after="14" w:line="240" w:lineRule="auto"/>
        <w:ind w:left="720"/>
      </w:pPr>
      <w:r w:rsidRPr="00AB0A01">
        <w:rPr>
          <w:i/>
        </w:rPr>
        <w:t>Example 13:</w:t>
      </w:r>
    </w:p>
    <w:p w14:paraId="2C77CDE9" w14:textId="77777777" w:rsidR="00927959" w:rsidRDefault="00927959" w:rsidP="003266EB">
      <w:pPr>
        <w:spacing w:after="14" w:line="240" w:lineRule="auto"/>
        <w:ind w:left="720"/>
      </w:pPr>
      <w:r w:rsidRPr="00AB0A01">
        <w:t>“</w:t>
      </w:r>
      <w:r w:rsidRPr="00AB0A01">
        <w:rPr>
          <w:highlight w:val="yellow"/>
        </w:rPr>
        <w:t>Total body irradiation</w:t>
      </w:r>
      <w:r w:rsidRPr="00AB0A01">
        <w:t xml:space="preserve"> 2 Gy x1”</w:t>
      </w:r>
    </w:p>
    <w:p w14:paraId="0817F668" w14:textId="62EA5ECA" w:rsidR="00532B02" w:rsidRDefault="00532B02" w:rsidP="003266EB">
      <w:pPr>
        <w:spacing w:after="14" w:line="240" w:lineRule="auto"/>
        <w:ind w:left="720"/>
      </w:pPr>
      <w:r>
        <w:t>RT_Technique span: “Total body irradiation”</w:t>
      </w:r>
    </w:p>
    <w:p w14:paraId="54435ABA" w14:textId="76DBE912" w:rsidR="00D73FB6" w:rsidRPr="00AB0A01" w:rsidRDefault="00D73FB6" w:rsidP="00D73FB6">
      <w:pPr>
        <w:pStyle w:val="ListParagraph"/>
        <w:spacing w:after="14" w:line="240" w:lineRule="auto"/>
      </w:pPr>
      <w:r>
        <w:t>RT_Technique_Type: external beam, NOS</w:t>
      </w:r>
    </w:p>
    <w:p w14:paraId="0B23419C" w14:textId="77777777" w:rsidR="00927959" w:rsidRPr="00AB0A01" w:rsidRDefault="00927959" w:rsidP="00927959">
      <w:pPr>
        <w:spacing w:after="14" w:line="240" w:lineRule="auto"/>
      </w:pPr>
    </w:p>
    <w:p w14:paraId="6298A89B" w14:textId="767F9856" w:rsidR="00927959" w:rsidRDefault="00927959" w:rsidP="00927959">
      <w:pPr>
        <w:spacing w:after="14" w:line="240" w:lineRule="auto"/>
        <w:ind w:left="720"/>
        <w:rPr>
          <w:i/>
        </w:rPr>
      </w:pPr>
      <w:r w:rsidRPr="00AB0A01">
        <w:rPr>
          <w:i/>
        </w:rPr>
        <w:t>Example 14:</w:t>
      </w:r>
    </w:p>
    <w:p w14:paraId="71C8A8B5" w14:textId="5FFF9154" w:rsidR="00D73FB6" w:rsidRDefault="00D73FB6" w:rsidP="00D73FB6">
      <w:pPr>
        <w:spacing w:after="14" w:line="240" w:lineRule="auto"/>
        <w:ind w:left="720"/>
      </w:pPr>
      <w:r w:rsidRPr="00AB0A01">
        <w:t xml:space="preserve">“50.4 Gy of proton or photon </w:t>
      </w:r>
      <w:r w:rsidRPr="00D73FB6">
        <w:rPr>
          <w:highlight w:val="yellow"/>
        </w:rPr>
        <w:t>VMAT</w:t>
      </w:r>
      <w:r w:rsidRPr="00AB0A01">
        <w:t xml:space="preserve"> in 28 fractions”</w:t>
      </w:r>
    </w:p>
    <w:p w14:paraId="39FD27E2" w14:textId="6E2DD4CA" w:rsidR="00D73FB6" w:rsidRDefault="00D73FB6" w:rsidP="00D73FB6">
      <w:pPr>
        <w:pStyle w:val="ListParagraph"/>
        <w:spacing w:after="14" w:line="240" w:lineRule="auto"/>
      </w:pPr>
      <w:r>
        <w:t>RT_Technique span: “VMAT”</w:t>
      </w:r>
    </w:p>
    <w:p w14:paraId="1804233D" w14:textId="442D49D4" w:rsidR="00D73FB6" w:rsidRPr="00AB0A01" w:rsidRDefault="00D73FB6" w:rsidP="00D73FB6">
      <w:pPr>
        <w:spacing w:after="14" w:line="240" w:lineRule="auto"/>
        <w:ind w:firstLine="720"/>
      </w:pPr>
      <w:r>
        <w:t>RT_Technique_Type: intensity modulated therapy</w:t>
      </w:r>
    </w:p>
    <w:p w14:paraId="487F8A2D" w14:textId="77777777" w:rsidR="00927959" w:rsidRPr="00AB0A01" w:rsidRDefault="00927959" w:rsidP="00927959">
      <w:pPr>
        <w:spacing w:after="14" w:line="240" w:lineRule="auto"/>
      </w:pPr>
    </w:p>
    <w:p w14:paraId="5FE4AA3A" w14:textId="77777777" w:rsidR="00927959" w:rsidRPr="00AB0A01" w:rsidRDefault="00927959" w:rsidP="00927959">
      <w:pPr>
        <w:spacing w:after="14" w:line="240" w:lineRule="auto"/>
        <w:ind w:left="720"/>
      </w:pPr>
      <w:r w:rsidRPr="00AB0A01">
        <w:rPr>
          <w:i/>
        </w:rPr>
        <w:t>Example 15:</w:t>
      </w:r>
      <w:r w:rsidRPr="00AB0A01">
        <w:t xml:space="preserve"> No technique annotated because not explicitly stated.</w:t>
      </w:r>
    </w:p>
    <w:p w14:paraId="626350A7" w14:textId="77777777" w:rsidR="00927959" w:rsidRDefault="00927959" w:rsidP="003266EB">
      <w:pPr>
        <w:spacing w:after="14" w:line="240" w:lineRule="auto"/>
        <w:ind w:left="720"/>
      </w:pPr>
      <w:proofErr w:type="gramStart"/>
      <w:r w:rsidRPr="00AB0A01">
        <w:t>“54 Gy in 30 fractions to the left parietal lobe using proton therapy.”</w:t>
      </w:r>
      <w:proofErr w:type="gramEnd"/>
      <w:r w:rsidRPr="00AB0A01">
        <w:t xml:space="preserve"> </w:t>
      </w:r>
    </w:p>
    <w:p w14:paraId="50EEFFF8" w14:textId="20088128" w:rsidR="00DF3938" w:rsidRDefault="00DF3938" w:rsidP="003266EB">
      <w:pPr>
        <w:spacing w:after="14" w:line="240" w:lineRule="auto"/>
        <w:ind w:left="720"/>
      </w:pPr>
      <w:r>
        <w:t xml:space="preserve">RT_Technique span: </w:t>
      </w:r>
    </w:p>
    <w:p w14:paraId="5E2A3508" w14:textId="77777777" w:rsidR="006E2EF0" w:rsidRDefault="006E2EF0" w:rsidP="003266EB">
      <w:pPr>
        <w:spacing w:after="14" w:line="240" w:lineRule="auto"/>
        <w:ind w:left="720"/>
      </w:pPr>
    </w:p>
    <w:p w14:paraId="281CAC63" w14:textId="0735E568" w:rsidR="006E2EF0" w:rsidRPr="00AB0A01" w:rsidRDefault="006E2EF0" w:rsidP="006E2EF0">
      <w:pPr>
        <w:spacing w:after="14" w:line="240" w:lineRule="auto"/>
        <w:ind w:left="720"/>
        <w:rPr>
          <w:b/>
        </w:rPr>
      </w:pPr>
      <w:r>
        <w:rPr>
          <w:i/>
        </w:rPr>
        <w:t>Example 16</w:t>
      </w:r>
      <w:r w:rsidRPr="00AB0A01">
        <w:rPr>
          <w:i/>
        </w:rPr>
        <w:t>:</w:t>
      </w:r>
    </w:p>
    <w:p w14:paraId="6F0E28CE" w14:textId="002B5262" w:rsidR="006E2EF0" w:rsidRDefault="006E2EF0" w:rsidP="006E2EF0">
      <w:pPr>
        <w:spacing w:after="14" w:line="240" w:lineRule="auto"/>
        <w:ind w:left="720"/>
      </w:pPr>
      <w:r w:rsidRPr="00AB0A01">
        <w:t xml:space="preserve">“50.4 Gy </w:t>
      </w:r>
      <w:proofErr w:type="gramStart"/>
      <w:r w:rsidRPr="00C11BA8">
        <w:rPr>
          <w:highlight w:val="yellow"/>
        </w:rPr>
        <w:t>RapidArc</w:t>
      </w:r>
      <w:r>
        <w:t xml:space="preserve"> </w:t>
      </w:r>
      <w:r w:rsidRPr="00AB0A01">
        <w:t xml:space="preserve"> in</w:t>
      </w:r>
      <w:proofErr w:type="gramEnd"/>
      <w:r w:rsidRPr="00AB0A01">
        <w:t xml:space="preserve"> 28 fractions”</w:t>
      </w:r>
    </w:p>
    <w:p w14:paraId="0D4054AF" w14:textId="0151F274" w:rsidR="006E2EF0" w:rsidRDefault="006E2EF0" w:rsidP="006E2EF0">
      <w:pPr>
        <w:pStyle w:val="ListParagraph"/>
        <w:spacing w:after="14" w:line="240" w:lineRule="auto"/>
      </w:pPr>
      <w:r>
        <w:t>RT_Technique span: “RapidArc”</w:t>
      </w:r>
    </w:p>
    <w:p w14:paraId="77FD7BFD" w14:textId="77777777" w:rsidR="006E2EF0" w:rsidRDefault="006E2EF0" w:rsidP="006E2EF0">
      <w:pPr>
        <w:spacing w:after="14" w:line="240" w:lineRule="auto"/>
        <w:ind w:firstLine="720"/>
      </w:pPr>
      <w:r>
        <w:t>RT_Technique_Type: intensity modulated therapy</w:t>
      </w:r>
    </w:p>
    <w:p w14:paraId="6D7E294D" w14:textId="77777777" w:rsidR="006E2EF0" w:rsidRDefault="006E2EF0" w:rsidP="006E2EF0">
      <w:pPr>
        <w:spacing w:after="14" w:line="240" w:lineRule="auto"/>
        <w:ind w:firstLine="720"/>
      </w:pPr>
    </w:p>
    <w:p w14:paraId="49E6ED71" w14:textId="2E1B9747" w:rsidR="006E2EF0" w:rsidRPr="00AB0A01" w:rsidRDefault="006E2EF0" w:rsidP="006E2EF0">
      <w:pPr>
        <w:spacing w:after="14" w:line="240" w:lineRule="auto"/>
        <w:ind w:left="720"/>
        <w:rPr>
          <w:b/>
        </w:rPr>
      </w:pPr>
      <w:r>
        <w:rPr>
          <w:i/>
        </w:rPr>
        <w:t>Example 17</w:t>
      </w:r>
      <w:r w:rsidRPr="00AB0A01">
        <w:rPr>
          <w:i/>
        </w:rPr>
        <w:t>:</w:t>
      </w:r>
    </w:p>
    <w:p w14:paraId="3B2FD8D3" w14:textId="77EA6E77" w:rsidR="006E2EF0" w:rsidRDefault="006E2EF0" w:rsidP="006E2EF0">
      <w:pPr>
        <w:spacing w:after="14" w:line="240" w:lineRule="auto"/>
        <w:ind w:left="720"/>
      </w:pPr>
      <w:r w:rsidRPr="00AB0A01">
        <w:t xml:space="preserve">“50.4 Gy </w:t>
      </w:r>
      <w:proofErr w:type="gramStart"/>
      <w:r w:rsidRPr="00C11BA8">
        <w:rPr>
          <w:highlight w:val="yellow"/>
        </w:rPr>
        <w:t>tomotherapy</w:t>
      </w:r>
      <w:r>
        <w:t xml:space="preserve"> </w:t>
      </w:r>
      <w:r w:rsidRPr="00AB0A01">
        <w:t xml:space="preserve"> in</w:t>
      </w:r>
      <w:proofErr w:type="gramEnd"/>
      <w:r w:rsidRPr="00AB0A01">
        <w:t xml:space="preserve"> 28 fractions”</w:t>
      </w:r>
    </w:p>
    <w:p w14:paraId="359DE926" w14:textId="554FB5E1" w:rsidR="006E2EF0" w:rsidRDefault="006E2EF0" w:rsidP="006E2EF0">
      <w:pPr>
        <w:pStyle w:val="ListParagraph"/>
        <w:spacing w:after="14" w:line="240" w:lineRule="auto"/>
      </w:pPr>
      <w:r>
        <w:t>RT_Technique span: “tomotherapy”</w:t>
      </w:r>
    </w:p>
    <w:p w14:paraId="06063020" w14:textId="77777777" w:rsidR="006E2EF0" w:rsidRDefault="006E2EF0" w:rsidP="006E2EF0">
      <w:pPr>
        <w:spacing w:after="14" w:line="240" w:lineRule="auto"/>
        <w:ind w:firstLine="720"/>
      </w:pPr>
      <w:r>
        <w:t>RT_Technique_Type: intensity modulated therapy</w:t>
      </w:r>
    </w:p>
    <w:p w14:paraId="7593EADA" w14:textId="77777777" w:rsidR="00C11BA8" w:rsidRDefault="00C11BA8" w:rsidP="006E2EF0">
      <w:pPr>
        <w:spacing w:after="14" w:line="240" w:lineRule="auto"/>
        <w:ind w:firstLine="720"/>
      </w:pPr>
    </w:p>
    <w:p w14:paraId="46A597F8" w14:textId="54D325AB" w:rsidR="00C11BA8" w:rsidRPr="00C11BA8" w:rsidRDefault="00C11BA8" w:rsidP="00C11BA8">
      <w:pPr>
        <w:spacing w:after="14" w:line="240" w:lineRule="auto"/>
        <w:ind w:left="720"/>
      </w:pPr>
      <w:r>
        <w:rPr>
          <w:i/>
        </w:rPr>
        <w:t xml:space="preserve">Example 18: </w:t>
      </w:r>
      <w:r>
        <w:t xml:space="preserve">In this example, two techniques are used. Link two separate radiation_techniques in the radiotherapy property. </w:t>
      </w:r>
    </w:p>
    <w:p w14:paraId="44C167ED" w14:textId="231276AB" w:rsidR="00C11BA8" w:rsidRDefault="00C11BA8" w:rsidP="006E2EF0">
      <w:pPr>
        <w:spacing w:after="14" w:line="240" w:lineRule="auto"/>
        <w:ind w:firstLine="720"/>
      </w:pPr>
      <w:r>
        <w:t xml:space="preserve">“50 Gy </w:t>
      </w:r>
      <w:r w:rsidRPr="00C11BA8">
        <w:rPr>
          <w:highlight w:val="yellow"/>
        </w:rPr>
        <w:t>Tangents</w:t>
      </w:r>
      <w:r>
        <w:t>/</w:t>
      </w:r>
      <w:r w:rsidRPr="00C11BA8">
        <w:rPr>
          <w:highlight w:val="cyan"/>
        </w:rPr>
        <w:t>IMRT</w:t>
      </w:r>
      <w:r>
        <w:t>”</w:t>
      </w:r>
    </w:p>
    <w:p w14:paraId="43590496" w14:textId="68249C71" w:rsidR="00C11BA8" w:rsidRDefault="00C11BA8" w:rsidP="006E2EF0">
      <w:pPr>
        <w:spacing w:after="14" w:line="240" w:lineRule="auto"/>
        <w:ind w:firstLine="720"/>
      </w:pPr>
      <w:r>
        <w:t>RT_Technique_Type Span 1: “</w:t>
      </w:r>
      <w:r w:rsidRPr="00C11BA8">
        <w:rPr>
          <w:highlight w:val="yellow"/>
        </w:rPr>
        <w:t>Tangents</w:t>
      </w:r>
      <w:r>
        <w:t>”</w:t>
      </w:r>
    </w:p>
    <w:p w14:paraId="5F929675" w14:textId="3EFD1233" w:rsidR="00C11BA8" w:rsidRDefault="00C11BA8" w:rsidP="006E2EF0">
      <w:pPr>
        <w:spacing w:after="14" w:line="240" w:lineRule="auto"/>
        <w:ind w:firstLine="720"/>
      </w:pPr>
      <w:r>
        <w:t>RT_Technique_Type: E</w:t>
      </w:r>
      <w:r w:rsidR="00217773">
        <w:t>xternal beam</w:t>
      </w:r>
      <w:r>
        <w:t xml:space="preserve"> NOS</w:t>
      </w:r>
    </w:p>
    <w:p w14:paraId="5A4BAE03" w14:textId="77777777" w:rsidR="00C11BA8" w:rsidRDefault="00C11BA8" w:rsidP="006E2EF0">
      <w:pPr>
        <w:spacing w:after="14" w:line="240" w:lineRule="auto"/>
        <w:ind w:firstLine="720"/>
      </w:pPr>
    </w:p>
    <w:p w14:paraId="7E754E82" w14:textId="0231D30B" w:rsidR="00C11BA8" w:rsidRDefault="00C11BA8" w:rsidP="00C11BA8">
      <w:pPr>
        <w:spacing w:after="14" w:line="240" w:lineRule="auto"/>
        <w:ind w:firstLine="720"/>
      </w:pPr>
      <w:r>
        <w:t>RT_Technique_Type Span 2: “</w:t>
      </w:r>
      <w:r w:rsidRPr="00C11BA8">
        <w:rPr>
          <w:highlight w:val="cyan"/>
        </w:rPr>
        <w:t>IMRT</w:t>
      </w:r>
      <w:r>
        <w:t>”</w:t>
      </w:r>
    </w:p>
    <w:p w14:paraId="14414C66" w14:textId="18767EEF" w:rsidR="006E2EF0" w:rsidRPr="00AB0A01" w:rsidRDefault="00C11BA8" w:rsidP="00C11BA8">
      <w:pPr>
        <w:spacing w:after="14" w:line="240" w:lineRule="auto"/>
        <w:ind w:firstLine="720"/>
      </w:pPr>
      <w:r>
        <w:t>RT_Technique_Type: intensity modulated therapy</w:t>
      </w:r>
    </w:p>
    <w:p w14:paraId="171A11DA" w14:textId="77777777" w:rsidR="00927959" w:rsidRPr="00AB0A01" w:rsidRDefault="00927959" w:rsidP="00927959">
      <w:pPr>
        <w:spacing w:after="14" w:line="240" w:lineRule="auto"/>
        <w:rPr>
          <w:b/>
        </w:rPr>
      </w:pPr>
    </w:p>
    <w:p w14:paraId="20F9EF18" w14:textId="77777777" w:rsidR="00927959" w:rsidRDefault="00927959" w:rsidP="00927959">
      <w:pPr>
        <w:spacing w:after="14" w:line="240" w:lineRule="auto"/>
        <w:rPr>
          <w:rStyle w:val="Heading2Char"/>
        </w:rPr>
      </w:pPr>
    </w:p>
    <w:p w14:paraId="1976D71F" w14:textId="20B63036" w:rsidR="003A0FF6" w:rsidRPr="00474B36" w:rsidRDefault="00E27C9C" w:rsidP="00474B36">
      <w:pPr>
        <w:pStyle w:val="ListParagraph"/>
        <w:numPr>
          <w:ilvl w:val="1"/>
          <w:numId w:val="19"/>
        </w:numPr>
        <w:spacing w:after="14" w:line="240" w:lineRule="auto"/>
        <w:rPr>
          <w:rStyle w:val="Heading2Char"/>
        </w:rPr>
      </w:pPr>
      <w:bookmarkStart w:id="74" w:name="_Ref21599916"/>
      <w:bookmarkStart w:id="75" w:name="_Ref21599929"/>
      <w:bookmarkStart w:id="76" w:name="_Ref21600340"/>
      <w:bookmarkStart w:id="77" w:name="_Toc22033491"/>
      <w:r>
        <w:rPr>
          <w:rStyle w:val="Heading2Char"/>
        </w:rPr>
        <w:t>RT_</w:t>
      </w:r>
      <w:r w:rsidR="003A0FF6" w:rsidRPr="00474B36">
        <w:rPr>
          <w:rStyle w:val="Heading2Char"/>
        </w:rPr>
        <w:t>Modality</w:t>
      </w:r>
      <w:bookmarkEnd w:id="74"/>
      <w:bookmarkEnd w:id="75"/>
      <w:bookmarkEnd w:id="76"/>
      <w:bookmarkEnd w:id="77"/>
    </w:p>
    <w:p w14:paraId="2B220235" w14:textId="610EF6A2" w:rsidR="00801496" w:rsidRPr="00D117FD" w:rsidRDefault="00801496" w:rsidP="00D117FD">
      <w:pPr>
        <w:spacing w:after="14" w:line="240" w:lineRule="auto"/>
      </w:pPr>
      <w:proofErr w:type="gramStart"/>
      <w:r w:rsidRPr="00AB0A01">
        <w:t>The radiation modality.</w:t>
      </w:r>
      <w:proofErr w:type="gramEnd"/>
      <w:r w:rsidRPr="00AB0A01">
        <w:t xml:space="preserve"> Do not infer modality (e.g., from energy unit); only annotate if modality is explicitly stated.</w:t>
      </w:r>
      <w:r w:rsidR="0084076F">
        <w:t xml:space="preserve"> </w:t>
      </w:r>
      <w:r w:rsidR="004C4846">
        <w:t>If only photon, electron, or proton is listed and there is no mention of brachytherapy, EBRT (external beam radiotherapy) can be assumed. Do not include if modality is not explicitly stated.</w:t>
      </w:r>
      <w:r w:rsidR="00207CB0">
        <w:t xml:space="preserve"> </w:t>
      </w:r>
      <w:r w:rsidR="00D117FD">
        <w:t>Annotate the most concise span, and c</w:t>
      </w:r>
      <w:r w:rsidR="00207CB0">
        <w:t>hoose from the following list, which aligns with NAACCR v18:</w:t>
      </w:r>
    </w:p>
    <w:p w14:paraId="28B8518B" w14:textId="4EF68DEE" w:rsidR="00207CB0" w:rsidRPr="00207CB0" w:rsidRDefault="00207CB0" w:rsidP="00D117FD">
      <w:pPr>
        <w:pStyle w:val="paragraph"/>
        <w:numPr>
          <w:ilvl w:val="0"/>
          <w:numId w:val="11"/>
        </w:numPr>
        <w:spacing w:before="0" w:beforeAutospacing="0" w:after="0" w:afterAutospacing="0"/>
        <w:textAlignment w:val="baseline"/>
        <w:rPr>
          <w:rStyle w:val="normaltextrun"/>
          <w:rFonts w:asciiTheme="minorHAnsi" w:hAnsiTheme="minorHAnsi" w:cstheme="minorHAnsi"/>
          <w:sz w:val="22"/>
          <w:szCs w:val="22"/>
        </w:rPr>
      </w:pPr>
      <w:r w:rsidRPr="00207CB0">
        <w:rPr>
          <w:rStyle w:val="normaltextrun"/>
          <w:rFonts w:asciiTheme="minorHAnsi" w:hAnsiTheme="minorHAnsi" w:cstheme="minorHAnsi"/>
          <w:sz w:val="22"/>
          <w:szCs w:val="22"/>
        </w:rPr>
        <w:t>E</w:t>
      </w:r>
      <w:r w:rsidR="00563873">
        <w:rPr>
          <w:rStyle w:val="normaltextrun"/>
          <w:rFonts w:asciiTheme="minorHAnsi" w:hAnsiTheme="minorHAnsi" w:cstheme="minorHAnsi"/>
          <w:sz w:val="22"/>
          <w:szCs w:val="22"/>
        </w:rPr>
        <w:t>BRT</w:t>
      </w:r>
      <w:r w:rsidRPr="00207CB0">
        <w:rPr>
          <w:rStyle w:val="normaltextrun"/>
          <w:rFonts w:asciiTheme="minorHAnsi" w:hAnsiTheme="minorHAnsi" w:cstheme="minorHAnsi"/>
          <w:sz w:val="22"/>
          <w:szCs w:val="22"/>
        </w:rPr>
        <w:t xml:space="preserve"> NOS</w:t>
      </w:r>
    </w:p>
    <w:p w14:paraId="095CE1DD" w14:textId="63AFC311" w:rsidR="00207CB0" w:rsidRDefault="00207CB0" w:rsidP="00D117FD">
      <w:pPr>
        <w:pStyle w:val="paragraph"/>
        <w:numPr>
          <w:ilvl w:val="0"/>
          <w:numId w:val="11"/>
        </w:numPr>
        <w:spacing w:before="0" w:beforeAutospacing="0" w:after="0" w:afterAutospacing="0"/>
        <w:textAlignment w:val="baseline"/>
        <w:rPr>
          <w:rStyle w:val="normaltextrun"/>
          <w:rFonts w:asciiTheme="minorHAnsi" w:hAnsiTheme="minorHAnsi" w:cstheme="minorHAnsi"/>
          <w:sz w:val="22"/>
          <w:szCs w:val="22"/>
        </w:rPr>
      </w:pPr>
      <w:r w:rsidRPr="00207CB0">
        <w:rPr>
          <w:rStyle w:val="normaltextrun"/>
          <w:rFonts w:asciiTheme="minorHAnsi" w:hAnsiTheme="minorHAnsi" w:cstheme="minorHAnsi"/>
          <w:sz w:val="22"/>
          <w:szCs w:val="22"/>
        </w:rPr>
        <w:t>EBRT photons</w:t>
      </w:r>
    </w:p>
    <w:p w14:paraId="45FE0B3A" w14:textId="68DB5AAF" w:rsidR="00B56B0F" w:rsidRPr="00207CB0" w:rsidRDefault="00B56B0F" w:rsidP="00D117FD">
      <w:pPr>
        <w:pStyle w:val="paragraph"/>
        <w:numPr>
          <w:ilvl w:val="0"/>
          <w:numId w:val="11"/>
        </w:numPr>
        <w:spacing w:before="0" w:beforeAutospacing="0" w:after="0" w:afterAutospacing="0"/>
        <w:textAlignment w:val="baseline"/>
        <w:rPr>
          <w:rStyle w:val="normaltextrun"/>
          <w:rFonts w:asciiTheme="minorHAnsi" w:hAnsiTheme="minorHAnsi" w:cstheme="minorHAnsi"/>
          <w:sz w:val="22"/>
          <w:szCs w:val="22"/>
        </w:rPr>
      </w:pPr>
      <w:r>
        <w:rPr>
          <w:rStyle w:val="normaltextrun"/>
          <w:rFonts w:asciiTheme="minorHAnsi" w:hAnsiTheme="minorHAnsi" w:cstheme="minorHAnsi"/>
          <w:sz w:val="22"/>
          <w:szCs w:val="22"/>
        </w:rPr>
        <w:t>EBRT protons</w:t>
      </w:r>
    </w:p>
    <w:p w14:paraId="1CDE72BB" w14:textId="4232E0EA" w:rsidR="00207CB0" w:rsidRPr="00207CB0" w:rsidRDefault="00207CB0" w:rsidP="00D117FD">
      <w:pPr>
        <w:pStyle w:val="paragraph"/>
        <w:numPr>
          <w:ilvl w:val="0"/>
          <w:numId w:val="11"/>
        </w:numPr>
        <w:spacing w:before="0" w:beforeAutospacing="0" w:after="0" w:afterAutospacing="0"/>
        <w:textAlignment w:val="baseline"/>
        <w:rPr>
          <w:rStyle w:val="normaltextrun"/>
          <w:rFonts w:asciiTheme="minorHAnsi" w:hAnsiTheme="minorHAnsi" w:cstheme="minorHAnsi"/>
          <w:sz w:val="22"/>
          <w:szCs w:val="22"/>
        </w:rPr>
      </w:pPr>
      <w:r w:rsidRPr="00207CB0">
        <w:rPr>
          <w:rStyle w:val="normaltextrun"/>
          <w:rFonts w:asciiTheme="minorHAnsi" w:hAnsiTheme="minorHAnsi" w:cstheme="minorHAnsi"/>
          <w:sz w:val="22"/>
          <w:szCs w:val="22"/>
        </w:rPr>
        <w:t>EBRT electrons</w:t>
      </w:r>
    </w:p>
    <w:p w14:paraId="4ED3F7F5" w14:textId="34EB35B8" w:rsidR="00207CB0" w:rsidRPr="00207CB0" w:rsidRDefault="00207CB0" w:rsidP="00D117FD">
      <w:pPr>
        <w:pStyle w:val="paragraph"/>
        <w:numPr>
          <w:ilvl w:val="0"/>
          <w:numId w:val="11"/>
        </w:numPr>
        <w:spacing w:before="0" w:beforeAutospacing="0" w:after="0" w:afterAutospacing="0"/>
        <w:textAlignment w:val="baseline"/>
        <w:rPr>
          <w:rFonts w:asciiTheme="minorHAnsi" w:hAnsiTheme="minorHAnsi" w:cstheme="minorHAnsi"/>
          <w:sz w:val="22"/>
          <w:szCs w:val="22"/>
        </w:rPr>
      </w:pPr>
      <w:r w:rsidRPr="00207CB0">
        <w:rPr>
          <w:rStyle w:val="normaltextrun"/>
          <w:rFonts w:asciiTheme="minorHAnsi" w:hAnsiTheme="minorHAnsi" w:cstheme="minorHAnsi"/>
          <w:sz w:val="22"/>
          <w:szCs w:val="22"/>
        </w:rPr>
        <w:t>EBRT neutrons</w:t>
      </w:r>
      <w:r w:rsidRPr="00207CB0">
        <w:rPr>
          <w:rStyle w:val="eop"/>
          <w:rFonts w:asciiTheme="minorHAnsi" w:hAnsiTheme="minorHAnsi" w:cstheme="minorHAnsi"/>
          <w:sz w:val="22"/>
          <w:szCs w:val="22"/>
        </w:rPr>
        <w:t> </w:t>
      </w:r>
    </w:p>
    <w:p w14:paraId="34DC409B" w14:textId="3E789CF9" w:rsidR="00207CB0" w:rsidRPr="00207CB0" w:rsidRDefault="00207CB0" w:rsidP="00D117FD">
      <w:pPr>
        <w:pStyle w:val="paragraph"/>
        <w:numPr>
          <w:ilvl w:val="0"/>
          <w:numId w:val="11"/>
        </w:numPr>
        <w:spacing w:before="0" w:beforeAutospacing="0" w:after="0" w:afterAutospacing="0"/>
        <w:textAlignment w:val="baseline"/>
        <w:rPr>
          <w:rFonts w:asciiTheme="minorHAnsi" w:hAnsiTheme="minorHAnsi" w:cstheme="minorHAnsi"/>
          <w:sz w:val="22"/>
          <w:szCs w:val="22"/>
        </w:rPr>
      </w:pPr>
      <w:r w:rsidRPr="00207CB0">
        <w:rPr>
          <w:rStyle w:val="normaltextrun"/>
          <w:rFonts w:asciiTheme="minorHAnsi" w:hAnsiTheme="minorHAnsi" w:cstheme="minorHAnsi"/>
          <w:sz w:val="22"/>
          <w:szCs w:val="22"/>
        </w:rPr>
        <w:t>EBRT carbon</w:t>
      </w:r>
      <w:r w:rsidRPr="00207CB0">
        <w:rPr>
          <w:rStyle w:val="eop"/>
          <w:rFonts w:asciiTheme="minorHAnsi" w:hAnsiTheme="minorHAnsi" w:cstheme="minorHAnsi"/>
          <w:sz w:val="22"/>
          <w:szCs w:val="22"/>
        </w:rPr>
        <w:t> </w:t>
      </w:r>
    </w:p>
    <w:p w14:paraId="2D77C127" w14:textId="342AE116" w:rsidR="00207CB0" w:rsidRPr="00207CB0" w:rsidRDefault="00207CB0" w:rsidP="00D117FD">
      <w:pPr>
        <w:pStyle w:val="paragraph"/>
        <w:numPr>
          <w:ilvl w:val="0"/>
          <w:numId w:val="11"/>
        </w:numPr>
        <w:spacing w:before="0" w:beforeAutospacing="0" w:after="0" w:afterAutospacing="0"/>
        <w:textAlignment w:val="baseline"/>
        <w:rPr>
          <w:rStyle w:val="normaltextrun"/>
          <w:rFonts w:asciiTheme="minorHAnsi" w:hAnsiTheme="minorHAnsi" w:cstheme="minorHAnsi"/>
          <w:sz w:val="22"/>
          <w:szCs w:val="22"/>
        </w:rPr>
      </w:pPr>
      <w:r w:rsidRPr="00207CB0">
        <w:rPr>
          <w:rStyle w:val="normaltextrun"/>
          <w:rFonts w:asciiTheme="minorHAnsi" w:hAnsiTheme="minorHAnsi" w:cstheme="minorHAnsi"/>
          <w:sz w:val="22"/>
          <w:szCs w:val="22"/>
        </w:rPr>
        <w:t>Brachytherapy NOS</w:t>
      </w:r>
    </w:p>
    <w:p w14:paraId="5700D0B5" w14:textId="5DBBF20A" w:rsidR="00207CB0" w:rsidRDefault="00563873" w:rsidP="00D117FD">
      <w:pPr>
        <w:pStyle w:val="paragraph"/>
        <w:numPr>
          <w:ilvl w:val="0"/>
          <w:numId w:val="11"/>
        </w:numPr>
        <w:spacing w:before="0" w:beforeAutospacing="0" w:after="0" w:afterAutospacing="0"/>
        <w:textAlignment w:val="baseline"/>
        <w:rPr>
          <w:rStyle w:val="normaltextrun"/>
          <w:rFonts w:asciiTheme="minorHAnsi" w:hAnsiTheme="minorHAnsi" w:cstheme="minorHAnsi"/>
          <w:sz w:val="22"/>
          <w:szCs w:val="22"/>
        </w:rPr>
      </w:pPr>
      <w:r>
        <w:rPr>
          <w:rStyle w:val="normaltextrun"/>
          <w:rFonts w:asciiTheme="minorHAnsi" w:hAnsiTheme="minorHAnsi" w:cstheme="minorHAnsi"/>
          <w:sz w:val="22"/>
          <w:szCs w:val="22"/>
        </w:rPr>
        <w:t>LDR b</w:t>
      </w:r>
      <w:r w:rsidR="00207CB0" w:rsidRPr="00207CB0">
        <w:rPr>
          <w:rStyle w:val="normaltextrun"/>
          <w:rFonts w:asciiTheme="minorHAnsi" w:hAnsiTheme="minorHAnsi" w:cstheme="minorHAnsi"/>
          <w:sz w:val="22"/>
          <w:szCs w:val="22"/>
        </w:rPr>
        <w:t>rachytherapy</w:t>
      </w:r>
      <w:r>
        <w:rPr>
          <w:rStyle w:val="normaltextrun"/>
          <w:rFonts w:asciiTheme="minorHAnsi" w:hAnsiTheme="minorHAnsi" w:cstheme="minorHAnsi"/>
          <w:sz w:val="22"/>
          <w:szCs w:val="22"/>
        </w:rPr>
        <w:t xml:space="preserve"> intracavitary</w:t>
      </w:r>
    </w:p>
    <w:p w14:paraId="2611A79E" w14:textId="747BC922" w:rsidR="00A15FEB" w:rsidRPr="00207CB0" w:rsidRDefault="00563873" w:rsidP="00D117FD">
      <w:pPr>
        <w:pStyle w:val="paragraph"/>
        <w:numPr>
          <w:ilvl w:val="0"/>
          <w:numId w:val="11"/>
        </w:numPr>
        <w:spacing w:before="0" w:beforeAutospacing="0" w:after="0" w:afterAutospacing="0"/>
        <w:textAlignment w:val="baseline"/>
        <w:rPr>
          <w:rStyle w:val="normaltextrun"/>
          <w:rFonts w:asciiTheme="minorHAnsi" w:hAnsiTheme="minorHAnsi" w:cstheme="minorHAnsi"/>
          <w:sz w:val="22"/>
          <w:szCs w:val="22"/>
        </w:rPr>
      </w:pPr>
      <w:r>
        <w:rPr>
          <w:rStyle w:val="normaltextrun"/>
          <w:rFonts w:asciiTheme="minorHAnsi" w:hAnsiTheme="minorHAnsi" w:cstheme="minorHAnsi"/>
          <w:sz w:val="22"/>
          <w:szCs w:val="22"/>
        </w:rPr>
        <w:t>HDR b</w:t>
      </w:r>
      <w:r w:rsidR="00A15FEB">
        <w:rPr>
          <w:rStyle w:val="normaltextrun"/>
          <w:rFonts w:asciiTheme="minorHAnsi" w:hAnsiTheme="minorHAnsi" w:cstheme="minorHAnsi"/>
          <w:sz w:val="22"/>
          <w:szCs w:val="22"/>
        </w:rPr>
        <w:t>rachytherapy</w:t>
      </w:r>
      <w:r>
        <w:rPr>
          <w:rStyle w:val="normaltextrun"/>
          <w:rFonts w:asciiTheme="minorHAnsi" w:hAnsiTheme="minorHAnsi" w:cstheme="minorHAnsi"/>
          <w:sz w:val="22"/>
          <w:szCs w:val="22"/>
        </w:rPr>
        <w:t xml:space="preserve"> intracavitary</w:t>
      </w:r>
    </w:p>
    <w:p w14:paraId="40B3EA74" w14:textId="582EED4A" w:rsidR="00207CB0" w:rsidRPr="00207CB0" w:rsidRDefault="00563873" w:rsidP="00D117FD">
      <w:pPr>
        <w:pStyle w:val="paragraph"/>
        <w:numPr>
          <w:ilvl w:val="0"/>
          <w:numId w:val="11"/>
        </w:numPr>
        <w:spacing w:before="0" w:beforeAutospacing="0" w:after="0" w:afterAutospacing="0"/>
        <w:textAlignment w:val="baseline"/>
        <w:rPr>
          <w:rStyle w:val="normaltextrun"/>
          <w:rFonts w:asciiTheme="minorHAnsi" w:hAnsiTheme="minorHAnsi" w:cstheme="minorHAnsi"/>
          <w:sz w:val="22"/>
          <w:szCs w:val="22"/>
        </w:rPr>
      </w:pPr>
      <w:r>
        <w:rPr>
          <w:rStyle w:val="normaltextrun"/>
          <w:rFonts w:asciiTheme="minorHAnsi" w:hAnsiTheme="minorHAnsi" w:cstheme="minorHAnsi"/>
          <w:sz w:val="22"/>
          <w:szCs w:val="22"/>
        </w:rPr>
        <w:t>LDR b</w:t>
      </w:r>
      <w:r w:rsidR="00207CB0" w:rsidRPr="00207CB0">
        <w:rPr>
          <w:rStyle w:val="normaltextrun"/>
          <w:rFonts w:asciiTheme="minorHAnsi" w:hAnsiTheme="minorHAnsi" w:cstheme="minorHAnsi"/>
          <w:sz w:val="22"/>
          <w:szCs w:val="22"/>
        </w:rPr>
        <w:t>rachytherapy</w:t>
      </w:r>
      <w:r>
        <w:rPr>
          <w:rStyle w:val="normaltextrun"/>
          <w:rFonts w:asciiTheme="minorHAnsi" w:hAnsiTheme="minorHAnsi" w:cstheme="minorHAnsi"/>
          <w:sz w:val="22"/>
          <w:szCs w:val="22"/>
        </w:rPr>
        <w:t xml:space="preserve"> interstitial</w:t>
      </w:r>
    </w:p>
    <w:p w14:paraId="067BFEAE" w14:textId="4B39B9A6" w:rsidR="00207CB0" w:rsidRPr="00207CB0" w:rsidRDefault="00563873" w:rsidP="00D117FD">
      <w:pPr>
        <w:pStyle w:val="paragraph"/>
        <w:numPr>
          <w:ilvl w:val="0"/>
          <w:numId w:val="11"/>
        </w:numPr>
        <w:spacing w:before="0" w:beforeAutospacing="0" w:after="0" w:afterAutospacing="0"/>
        <w:textAlignment w:val="baseline"/>
        <w:rPr>
          <w:rStyle w:val="normaltextrun"/>
          <w:rFonts w:asciiTheme="minorHAnsi" w:hAnsiTheme="minorHAnsi" w:cstheme="minorHAnsi"/>
          <w:sz w:val="22"/>
          <w:szCs w:val="22"/>
        </w:rPr>
      </w:pPr>
      <w:r>
        <w:rPr>
          <w:rStyle w:val="normaltextrun"/>
          <w:rFonts w:asciiTheme="minorHAnsi" w:hAnsiTheme="minorHAnsi" w:cstheme="minorHAnsi"/>
          <w:sz w:val="22"/>
          <w:szCs w:val="22"/>
        </w:rPr>
        <w:t>HDR b</w:t>
      </w:r>
      <w:r w:rsidR="00207CB0" w:rsidRPr="00207CB0">
        <w:rPr>
          <w:rStyle w:val="normaltextrun"/>
          <w:rFonts w:asciiTheme="minorHAnsi" w:hAnsiTheme="minorHAnsi" w:cstheme="minorHAnsi"/>
          <w:sz w:val="22"/>
          <w:szCs w:val="22"/>
        </w:rPr>
        <w:t>rachytherapy</w:t>
      </w:r>
      <w:r>
        <w:rPr>
          <w:rStyle w:val="normaltextrun"/>
          <w:rFonts w:asciiTheme="minorHAnsi" w:hAnsiTheme="minorHAnsi" w:cstheme="minorHAnsi"/>
          <w:sz w:val="22"/>
          <w:szCs w:val="22"/>
        </w:rPr>
        <w:t xml:space="preserve"> interstitial</w:t>
      </w:r>
    </w:p>
    <w:p w14:paraId="02811A7B" w14:textId="098453C8" w:rsidR="00207CB0" w:rsidRPr="00207CB0" w:rsidRDefault="00563873" w:rsidP="00D117FD">
      <w:pPr>
        <w:pStyle w:val="paragraph"/>
        <w:numPr>
          <w:ilvl w:val="0"/>
          <w:numId w:val="11"/>
        </w:numPr>
        <w:spacing w:before="0" w:beforeAutospacing="0" w:after="0" w:afterAutospacing="0"/>
        <w:textAlignment w:val="baseline"/>
        <w:rPr>
          <w:rFonts w:asciiTheme="minorHAnsi" w:hAnsiTheme="minorHAnsi" w:cstheme="minorHAnsi"/>
          <w:sz w:val="22"/>
          <w:szCs w:val="22"/>
        </w:rPr>
      </w:pPr>
      <w:r>
        <w:rPr>
          <w:rStyle w:val="normaltextrun"/>
          <w:rFonts w:asciiTheme="minorHAnsi" w:hAnsiTheme="minorHAnsi" w:cstheme="minorHAnsi"/>
          <w:sz w:val="22"/>
          <w:szCs w:val="22"/>
        </w:rPr>
        <w:t>Electronic b</w:t>
      </w:r>
      <w:r w:rsidR="00207CB0" w:rsidRPr="00207CB0">
        <w:rPr>
          <w:rStyle w:val="normaltextrun"/>
          <w:rFonts w:asciiTheme="minorHAnsi" w:hAnsiTheme="minorHAnsi" w:cstheme="minorHAnsi"/>
          <w:sz w:val="22"/>
          <w:szCs w:val="22"/>
        </w:rPr>
        <w:t xml:space="preserve">rachytherapy electronic </w:t>
      </w:r>
    </w:p>
    <w:p w14:paraId="2DE1839A" w14:textId="36941C1D" w:rsidR="00207CB0" w:rsidRPr="00207CB0" w:rsidRDefault="00207CB0" w:rsidP="00D117FD">
      <w:pPr>
        <w:pStyle w:val="paragraph"/>
        <w:numPr>
          <w:ilvl w:val="0"/>
          <w:numId w:val="11"/>
        </w:numPr>
        <w:spacing w:before="0" w:beforeAutospacing="0" w:after="0" w:afterAutospacing="0"/>
        <w:textAlignment w:val="baseline"/>
        <w:rPr>
          <w:rFonts w:asciiTheme="minorHAnsi" w:hAnsiTheme="minorHAnsi" w:cstheme="minorHAnsi"/>
          <w:sz w:val="22"/>
          <w:szCs w:val="22"/>
        </w:rPr>
      </w:pPr>
      <w:commentRangeStart w:id="78"/>
      <w:r w:rsidRPr="00207CB0">
        <w:rPr>
          <w:rStyle w:val="normaltextrun"/>
          <w:rFonts w:asciiTheme="minorHAnsi" w:hAnsiTheme="minorHAnsi" w:cstheme="minorHAnsi"/>
          <w:sz w:val="22"/>
          <w:szCs w:val="22"/>
        </w:rPr>
        <w:t>Radioisotopes NOS</w:t>
      </w:r>
      <w:r w:rsidRPr="00207CB0">
        <w:rPr>
          <w:rStyle w:val="eop"/>
          <w:rFonts w:asciiTheme="minorHAnsi" w:hAnsiTheme="minorHAnsi" w:cstheme="minorHAnsi"/>
          <w:sz w:val="22"/>
          <w:szCs w:val="22"/>
        </w:rPr>
        <w:t> </w:t>
      </w:r>
    </w:p>
    <w:p w14:paraId="3F827726" w14:textId="6B0751EF" w:rsidR="00207CB0" w:rsidRPr="00207CB0" w:rsidRDefault="00207CB0" w:rsidP="00D117FD">
      <w:pPr>
        <w:pStyle w:val="paragraph"/>
        <w:numPr>
          <w:ilvl w:val="0"/>
          <w:numId w:val="11"/>
        </w:numPr>
        <w:spacing w:before="0" w:beforeAutospacing="0" w:after="0" w:afterAutospacing="0"/>
        <w:textAlignment w:val="baseline"/>
        <w:rPr>
          <w:rFonts w:asciiTheme="minorHAnsi" w:hAnsiTheme="minorHAnsi" w:cstheme="minorHAnsi"/>
          <w:sz w:val="22"/>
          <w:szCs w:val="22"/>
        </w:rPr>
      </w:pPr>
      <w:r w:rsidRPr="00207CB0">
        <w:rPr>
          <w:rStyle w:val="normaltextrun"/>
          <w:rFonts w:asciiTheme="minorHAnsi" w:hAnsiTheme="minorHAnsi" w:cstheme="minorHAnsi"/>
          <w:sz w:val="22"/>
          <w:szCs w:val="22"/>
        </w:rPr>
        <w:t>Radioisotopes Radium-232</w:t>
      </w:r>
      <w:r w:rsidRPr="00207CB0">
        <w:rPr>
          <w:rStyle w:val="eop"/>
          <w:rFonts w:asciiTheme="minorHAnsi" w:hAnsiTheme="minorHAnsi" w:cstheme="minorHAnsi"/>
          <w:sz w:val="22"/>
          <w:szCs w:val="22"/>
        </w:rPr>
        <w:t> </w:t>
      </w:r>
    </w:p>
    <w:p w14:paraId="0B21D33C" w14:textId="12DF3005" w:rsidR="00207CB0" w:rsidRPr="00207CB0" w:rsidRDefault="00207CB0" w:rsidP="00D117FD">
      <w:pPr>
        <w:pStyle w:val="paragraph"/>
        <w:numPr>
          <w:ilvl w:val="0"/>
          <w:numId w:val="11"/>
        </w:numPr>
        <w:spacing w:before="0" w:beforeAutospacing="0" w:after="0" w:afterAutospacing="0"/>
        <w:textAlignment w:val="baseline"/>
        <w:rPr>
          <w:rFonts w:asciiTheme="minorHAnsi" w:hAnsiTheme="minorHAnsi" w:cstheme="minorHAnsi"/>
          <w:sz w:val="22"/>
          <w:szCs w:val="22"/>
        </w:rPr>
      </w:pPr>
      <w:r w:rsidRPr="00207CB0">
        <w:rPr>
          <w:rStyle w:val="normaltextrun"/>
          <w:rFonts w:asciiTheme="minorHAnsi" w:hAnsiTheme="minorHAnsi" w:cstheme="minorHAnsi"/>
          <w:sz w:val="22"/>
          <w:szCs w:val="22"/>
        </w:rPr>
        <w:t>Radioisotopes Strontium-89</w:t>
      </w:r>
      <w:r w:rsidRPr="00207CB0">
        <w:rPr>
          <w:rStyle w:val="eop"/>
          <w:rFonts w:asciiTheme="minorHAnsi" w:hAnsiTheme="minorHAnsi" w:cstheme="minorHAnsi"/>
          <w:sz w:val="22"/>
          <w:szCs w:val="22"/>
        </w:rPr>
        <w:t> </w:t>
      </w:r>
    </w:p>
    <w:p w14:paraId="2C2C50B5" w14:textId="1741DC67" w:rsidR="00207CB0" w:rsidRPr="00207CB0" w:rsidRDefault="00207CB0" w:rsidP="00D117FD">
      <w:pPr>
        <w:pStyle w:val="paragraph"/>
        <w:numPr>
          <w:ilvl w:val="0"/>
          <w:numId w:val="11"/>
        </w:numPr>
        <w:spacing w:before="0" w:beforeAutospacing="0" w:after="0" w:afterAutospacing="0"/>
        <w:textAlignment w:val="baseline"/>
        <w:rPr>
          <w:rFonts w:asciiTheme="minorHAnsi" w:hAnsiTheme="minorHAnsi" w:cstheme="minorHAnsi"/>
          <w:sz w:val="22"/>
          <w:szCs w:val="22"/>
        </w:rPr>
      </w:pPr>
      <w:r w:rsidRPr="00207CB0">
        <w:rPr>
          <w:rStyle w:val="normaltextrun"/>
          <w:rFonts w:asciiTheme="minorHAnsi" w:hAnsiTheme="minorHAnsi" w:cstheme="minorHAnsi"/>
          <w:sz w:val="22"/>
          <w:szCs w:val="22"/>
        </w:rPr>
        <w:t>Radioisotopes Strontium-90</w:t>
      </w:r>
      <w:r w:rsidRPr="00207CB0">
        <w:rPr>
          <w:rStyle w:val="eop"/>
          <w:rFonts w:asciiTheme="minorHAnsi" w:hAnsiTheme="minorHAnsi" w:cstheme="minorHAnsi"/>
          <w:sz w:val="22"/>
          <w:szCs w:val="22"/>
        </w:rPr>
        <w:t> </w:t>
      </w:r>
      <w:commentRangeEnd w:id="78"/>
      <w:r w:rsidR="00D117FD">
        <w:rPr>
          <w:rStyle w:val="CommentReference"/>
          <w:rFonts w:asciiTheme="minorHAnsi" w:eastAsiaTheme="minorHAnsi" w:hAnsiTheme="minorHAnsi" w:cstheme="minorBidi"/>
        </w:rPr>
        <w:commentReference w:id="78"/>
      </w:r>
    </w:p>
    <w:p w14:paraId="52BB7E80" w14:textId="77777777" w:rsidR="00801496" w:rsidRPr="00AB0A01" w:rsidRDefault="00801496" w:rsidP="00D52917">
      <w:pPr>
        <w:spacing w:after="14" w:line="240" w:lineRule="auto"/>
        <w:rPr>
          <w:b/>
        </w:rPr>
      </w:pPr>
    </w:p>
    <w:p w14:paraId="7DF0C6C5" w14:textId="77777777" w:rsidR="00801496" w:rsidRPr="00AB0A01" w:rsidRDefault="00801496" w:rsidP="00BD3BE9">
      <w:pPr>
        <w:spacing w:after="14" w:line="240" w:lineRule="auto"/>
        <w:ind w:left="720"/>
      </w:pPr>
      <w:r w:rsidRPr="00AB0A01">
        <w:rPr>
          <w:i/>
        </w:rPr>
        <w:t>Example</w:t>
      </w:r>
      <w:r w:rsidR="00C70CDE" w:rsidRPr="00AB0A01">
        <w:rPr>
          <w:i/>
        </w:rPr>
        <w:t xml:space="preserve"> 1:</w:t>
      </w:r>
    </w:p>
    <w:p w14:paraId="19065E58" w14:textId="77777777" w:rsidR="00801496" w:rsidRPr="00AB0A01" w:rsidRDefault="00801496" w:rsidP="003266EB">
      <w:pPr>
        <w:spacing w:after="14" w:line="240" w:lineRule="auto"/>
        <w:ind w:left="720"/>
      </w:pPr>
      <w:proofErr w:type="gramStart"/>
      <w:r w:rsidRPr="00AB0A01">
        <w:t xml:space="preserve">“54 Gy in 30 fractions to the left parietal lobe using </w:t>
      </w:r>
      <w:r w:rsidRPr="00AB0A01">
        <w:rPr>
          <w:highlight w:val="yellow"/>
        </w:rPr>
        <w:t>proton</w:t>
      </w:r>
      <w:r w:rsidRPr="00AB0A01">
        <w:t xml:space="preserve"> therapy.”</w:t>
      </w:r>
      <w:proofErr w:type="gramEnd"/>
    </w:p>
    <w:p w14:paraId="43A27C7A" w14:textId="58CC860B" w:rsidR="00F86548" w:rsidRDefault="00F86548" w:rsidP="003266EB">
      <w:pPr>
        <w:spacing w:after="14" w:line="240" w:lineRule="auto"/>
        <w:ind w:left="720"/>
      </w:pPr>
      <w:r>
        <w:t>Span = “proton”</w:t>
      </w:r>
    </w:p>
    <w:p w14:paraId="245E034D" w14:textId="452F27E5" w:rsidR="00801496" w:rsidRPr="00AB0A01" w:rsidRDefault="00801496" w:rsidP="003266EB">
      <w:pPr>
        <w:spacing w:after="14" w:line="240" w:lineRule="auto"/>
        <w:ind w:left="720"/>
      </w:pPr>
      <w:r w:rsidRPr="00AB0A01">
        <w:t>modality_type =</w:t>
      </w:r>
      <w:r w:rsidR="004C4846">
        <w:t xml:space="preserve"> EBRT</w:t>
      </w:r>
      <w:r w:rsidRPr="00AB0A01">
        <w:t xml:space="preserve"> protons</w:t>
      </w:r>
    </w:p>
    <w:p w14:paraId="45B176B1" w14:textId="77777777" w:rsidR="00D52917" w:rsidRPr="00AB0A01" w:rsidRDefault="00D52917" w:rsidP="00D52917">
      <w:pPr>
        <w:pStyle w:val="ListParagraph"/>
        <w:spacing w:after="14" w:line="240" w:lineRule="auto"/>
      </w:pPr>
    </w:p>
    <w:p w14:paraId="44233659" w14:textId="77777777" w:rsidR="00C70CDE" w:rsidRPr="00AB0A01" w:rsidRDefault="00C70CDE" w:rsidP="00BD3BE9">
      <w:pPr>
        <w:spacing w:after="14" w:line="240" w:lineRule="auto"/>
        <w:ind w:left="720"/>
      </w:pPr>
      <w:r w:rsidRPr="00AB0A01">
        <w:rPr>
          <w:i/>
        </w:rPr>
        <w:t>Example 2:</w:t>
      </w:r>
    </w:p>
    <w:p w14:paraId="15E8CA34" w14:textId="77777777" w:rsidR="003A0FF6" w:rsidRPr="00AB0A01" w:rsidRDefault="00801496" w:rsidP="003266EB">
      <w:pPr>
        <w:spacing w:after="14" w:line="240" w:lineRule="auto"/>
        <w:ind w:left="720"/>
      </w:pPr>
      <w:proofErr w:type="gramStart"/>
      <w:r w:rsidRPr="00AB0A01">
        <w:t xml:space="preserve">“54 Gy in 30 fractions to the left parietal lobe using intensity-modulated </w:t>
      </w:r>
      <w:r w:rsidRPr="003266EB">
        <w:rPr>
          <w:highlight w:val="yellow"/>
        </w:rPr>
        <w:t>proton</w:t>
      </w:r>
      <w:r w:rsidRPr="00AB0A01">
        <w:t xml:space="preserve"> therapy.”</w:t>
      </w:r>
      <w:proofErr w:type="gramEnd"/>
    </w:p>
    <w:p w14:paraId="65E9EE7C" w14:textId="3D07DEDC" w:rsidR="00F86548" w:rsidRDefault="00F86548" w:rsidP="003266EB">
      <w:pPr>
        <w:spacing w:after="14" w:line="240" w:lineRule="auto"/>
        <w:ind w:left="720"/>
      </w:pPr>
      <w:r>
        <w:t>Span = “proton”</w:t>
      </w:r>
    </w:p>
    <w:p w14:paraId="1EA1E683" w14:textId="3653BAB9" w:rsidR="00801496" w:rsidRPr="00AB0A01" w:rsidRDefault="00801496" w:rsidP="003266EB">
      <w:pPr>
        <w:spacing w:after="14" w:line="240" w:lineRule="auto"/>
        <w:ind w:left="720"/>
      </w:pPr>
      <w:r w:rsidRPr="00AB0A01">
        <w:t xml:space="preserve">modality_type = </w:t>
      </w:r>
      <w:r w:rsidR="004C4846">
        <w:t xml:space="preserve">EBRT </w:t>
      </w:r>
      <w:r w:rsidRPr="00AB0A01">
        <w:t>protons</w:t>
      </w:r>
    </w:p>
    <w:p w14:paraId="4414FD37" w14:textId="77777777" w:rsidR="00801496" w:rsidRPr="00AB0A01" w:rsidRDefault="00801496" w:rsidP="00C70CDE">
      <w:pPr>
        <w:spacing w:after="14" w:line="240" w:lineRule="auto"/>
      </w:pPr>
    </w:p>
    <w:p w14:paraId="744307B6" w14:textId="77777777" w:rsidR="00C70CDE" w:rsidRPr="00AB0A01" w:rsidRDefault="00C70CDE" w:rsidP="003266EB">
      <w:pPr>
        <w:spacing w:after="14" w:line="240" w:lineRule="auto"/>
        <w:ind w:left="720"/>
      </w:pPr>
      <w:r w:rsidRPr="00AB0A01">
        <w:rPr>
          <w:i/>
        </w:rPr>
        <w:t>Example 3:</w:t>
      </w:r>
    </w:p>
    <w:p w14:paraId="4A8BBE10" w14:textId="77777777" w:rsidR="00801496" w:rsidRPr="00AB0A01" w:rsidRDefault="00801496" w:rsidP="003266EB">
      <w:pPr>
        <w:spacing w:after="14" w:line="240" w:lineRule="auto"/>
        <w:ind w:left="720"/>
      </w:pPr>
      <w:r w:rsidRPr="00AB0A01">
        <w:t xml:space="preserve">“10 Gy in 5 fractions to the tumor bed with en face </w:t>
      </w:r>
      <w:r w:rsidRPr="00AB0A01">
        <w:rPr>
          <w:highlight w:val="yellow"/>
        </w:rPr>
        <w:t>electrons</w:t>
      </w:r>
      <w:r w:rsidRPr="00AB0A01">
        <w:t>.”</w:t>
      </w:r>
    </w:p>
    <w:p w14:paraId="33593116" w14:textId="4E133760" w:rsidR="00801AFB" w:rsidRDefault="00801AFB" w:rsidP="003266EB">
      <w:pPr>
        <w:spacing w:after="14" w:line="240" w:lineRule="auto"/>
        <w:ind w:left="720"/>
      </w:pPr>
      <w:r>
        <w:t>Span = “electrons”</w:t>
      </w:r>
    </w:p>
    <w:p w14:paraId="6E0749D8" w14:textId="68AFAB83" w:rsidR="00801496" w:rsidRPr="00AB0A01" w:rsidRDefault="00801496" w:rsidP="003266EB">
      <w:pPr>
        <w:spacing w:after="14" w:line="240" w:lineRule="auto"/>
        <w:ind w:left="720"/>
      </w:pPr>
      <w:r w:rsidRPr="00AB0A01">
        <w:t>modality_type =</w:t>
      </w:r>
      <w:r w:rsidR="004C4846">
        <w:t>EBRT</w:t>
      </w:r>
      <w:r w:rsidRPr="00AB0A01">
        <w:t xml:space="preserve"> electrons</w:t>
      </w:r>
    </w:p>
    <w:p w14:paraId="28A8E219" w14:textId="77777777" w:rsidR="00D52917" w:rsidRPr="00AB0A01" w:rsidRDefault="00D52917" w:rsidP="00D52917">
      <w:pPr>
        <w:spacing w:after="14" w:line="240" w:lineRule="auto"/>
      </w:pPr>
    </w:p>
    <w:p w14:paraId="71F6B205" w14:textId="77777777" w:rsidR="00C70CDE" w:rsidRPr="00AB0A01" w:rsidRDefault="00C70CDE" w:rsidP="00BD3BE9">
      <w:pPr>
        <w:spacing w:after="14" w:line="240" w:lineRule="auto"/>
        <w:ind w:left="720"/>
      </w:pPr>
      <w:r w:rsidRPr="00AB0A01">
        <w:rPr>
          <w:i/>
        </w:rPr>
        <w:t>Example 4:</w:t>
      </w:r>
    </w:p>
    <w:p w14:paraId="20185AF6" w14:textId="77777777" w:rsidR="00D52917" w:rsidRPr="00AB0A01" w:rsidRDefault="00D52917" w:rsidP="003266EB">
      <w:pPr>
        <w:spacing w:after="14" w:line="240" w:lineRule="auto"/>
        <w:ind w:left="720"/>
      </w:pPr>
      <w:proofErr w:type="gramStart"/>
      <w:r w:rsidRPr="00AB0A01">
        <w:t xml:space="preserve">“30 Gy in 10 fractions using 3D-conformal </w:t>
      </w:r>
      <w:r w:rsidRPr="00AB0A01">
        <w:rPr>
          <w:highlight w:val="yellow"/>
        </w:rPr>
        <w:t>photon</w:t>
      </w:r>
      <w:r w:rsidRPr="00AB0A01">
        <w:t xml:space="preserve"> therapy.”</w:t>
      </w:r>
      <w:proofErr w:type="gramEnd"/>
    </w:p>
    <w:p w14:paraId="524049C5" w14:textId="373DD343" w:rsidR="00801AFB" w:rsidRDefault="00801AFB" w:rsidP="003266EB">
      <w:pPr>
        <w:spacing w:after="14" w:line="240" w:lineRule="auto"/>
        <w:ind w:left="720"/>
      </w:pPr>
      <w:r>
        <w:lastRenderedPageBreak/>
        <w:t>Span = “photons”</w:t>
      </w:r>
    </w:p>
    <w:p w14:paraId="61664DA2" w14:textId="14785DB5" w:rsidR="00D52917" w:rsidRDefault="00D52917" w:rsidP="003266EB">
      <w:pPr>
        <w:spacing w:after="14" w:line="240" w:lineRule="auto"/>
        <w:ind w:left="720"/>
      </w:pPr>
      <w:r w:rsidRPr="00AB0A01">
        <w:t xml:space="preserve">modality_type = </w:t>
      </w:r>
      <w:r w:rsidR="004C4846">
        <w:t xml:space="preserve">EBRT </w:t>
      </w:r>
      <w:r w:rsidRPr="00AB0A01">
        <w:t>photons</w:t>
      </w:r>
    </w:p>
    <w:p w14:paraId="40F1A376" w14:textId="77777777" w:rsidR="004C4846" w:rsidRDefault="004C4846" w:rsidP="003266EB">
      <w:pPr>
        <w:spacing w:after="14" w:line="240" w:lineRule="auto"/>
        <w:ind w:left="720"/>
      </w:pPr>
    </w:p>
    <w:p w14:paraId="7EFAC35A" w14:textId="4B5ED9F2" w:rsidR="004C4846" w:rsidRPr="00AB0A01" w:rsidRDefault="004C4846" w:rsidP="004C4846">
      <w:pPr>
        <w:spacing w:after="14" w:line="240" w:lineRule="auto"/>
        <w:ind w:left="720"/>
      </w:pPr>
      <w:r>
        <w:rPr>
          <w:i/>
        </w:rPr>
        <w:t>Example 15:</w:t>
      </w:r>
    </w:p>
    <w:p w14:paraId="75254C8D" w14:textId="3EE746AC" w:rsidR="004C4846" w:rsidRDefault="004C4846" w:rsidP="004C4846">
      <w:pPr>
        <w:spacing w:after="14" w:line="240" w:lineRule="auto"/>
        <w:ind w:left="720"/>
      </w:pPr>
      <w:r w:rsidRPr="00AB0A01">
        <w:t xml:space="preserve">“Vaginal cylinder </w:t>
      </w:r>
      <w:r w:rsidRPr="00D117FD">
        <w:rPr>
          <w:highlight w:val="yellow"/>
        </w:rPr>
        <w:t>intracavitary</w:t>
      </w:r>
      <w:r>
        <w:t xml:space="preserve"> </w:t>
      </w:r>
      <w:r w:rsidRPr="004C4846">
        <w:rPr>
          <w:highlight w:val="yellow"/>
        </w:rPr>
        <w:t>HDR brachytherapy</w:t>
      </w:r>
      <w:r w:rsidRPr="00AB0A01">
        <w:t xml:space="preserve"> to a dose of 21 Gy in 3 weekly fractions prescribed at 5 mm depth.”</w:t>
      </w:r>
    </w:p>
    <w:p w14:paraId="498EFFF0" w14:textId="43ABBFAE" w:rsidR="00D117FD" w:rsidRDefault="00D117FD" w:rsidP="004C4846">
      <w:pPr>
        <w:spacing w:after="14" w:line="240" w:lineRule="auto"/>
        <w:ind w:left="720"/>
      </w:pPr>
      <w:r>
        <w:t>Span = “intracavitary HDR brachytherapy”</w:t>
      </w:r>
    </w:p>
    <w:p w14:paraId="0B1E66F9" w14:textId="0F3F8FB2" w:rsidR="004C4846" w:rsidRDefault="004C4846" w:rsidP="004C4846">
      <w:pPr>
        <w:spacing w:after="14" w:line="240" w:lineRule="auto"/>
        <w:ind w:left="720"/>
      </w:pPr>
      <w:r w:rsidRPr="00AB0A01">
        <w:t xml:space="preserve">modality_type = </w:t>
      </w:r>
      <w:r w:rsidR="00563873">
        <w:t>HDR brachytherapy intracavitary</w:t>
      </w:r>
    </w:p>
    <w:p w14:paraId="6D3C10B8" w14:textId="77777777" w:rsidR="00F15C78" w:rsidRPr="00AB0A01" w:rsidRDefault="00F15C78" w:rsidP="00D52917">
      <w:pPr>
        <w:spacing w:after="14" w:line="240" w:lineRule="auto"/>
      </w:pPr>
    </w:p>
    <w:p w14:paraId="345A6705" w14:textId="7A53D85A" w:rsidR="003A0FF6" w:rsidRPr="00474B36" w:rsidRDefault="001255CB" w:rsidP="00474B36">
      <w:pPr>
        <w:pStyle w:val="ListParagraph"/>
        <w:numPr>
          <w:ilvl w:val="1"/>
          <w:numId w:val="19"/>
        </w:numPr>
        <w:spacing w:after="14" w:line="240" w:lineRule="auto"/>
        <w:rPr>
          <w:rStyle w:val="Heading2Char"/>
        </w:rPr>
      </w:pPr>
      <w:bookmarkStart w:id="79" w:name="_Ref21599962"/>
      <w:bookmarkStart w:id="80" w:name="_Ref21599972"/>
      <w:bookmarkStart w:id="81" w:name="_Toc22033492"/>
      <w:r>
        <w:rPr>
          <w:rStyle w:val="Heading2Char"/>
        </w:rPr>
        <w:t>RT_</w:t>
      </w:r>
      <w:r w:rsidR="003A0FF6" w:rsidRPr="00474B36">
        <w:rPr>
          <w:rStyle w:val="Heading2Char"/>
        </w:rPr>
        <w:t>Energy</w:t>
      </w:r>
      <w:bookmarkEnd w:id="79"/>
      <w:bookmarkEnd w:id="80"/>
      <w:bookmarkEnd w:id="81"/>
    </w:p>
    <w:p w14:paraId="0B2EEE2E" w14:textId="77777777" w:rsidR="00467326" w:rsidRPr="00AB0A01" w:rsidRDefault="00467326" w:rsidP="00467326">
      <w:pPr>
        <w:spacing w:after="14" w:line="240" w:lineRule="auto"/>
      </w:pPr>
      <w:proofErr w:type="gramStart"/>
      <w:r w:rsidRPr="00AB0A01">
        <w:t>The radiation energy used.</w:t>
      </w:r>
      <w:proofErr w:type="gramEnd"/>
      <w:r w:rsidRPr="00AB0A01">
        <w:t xml:space="preserve"> More than 1 value may be annotated per course. Do not </w:t>
      </w:r>
      <w:r w:rsidR="00AB0A01" w:rsidRPr="00AB0A01">
        <w:t>infer</w:t>
      </w:r>
      <w:r w:rsidRPr="00AB0A01">
        <w:t xml:space="preserve"> energy; only annotate if explicitly stated.</w:t>
      </w:r>
    </w:p>
    <w:p w14:paraId="22741981" w14:textId="77777777" w:rsidR="00467326" w:rsidRPr="00AB0A01" w:rsidRDefault="00467326" w:rsidP="00467326">
      <w:pPr>
        <w:pStyle w:val="ListParagraph"/>
        <w:numPr>
          <w:ilvl w:val="0"/>
          <w:numId w:val="2"/>
        </w:numPr>
        <w:spacing w:after="14" w:line="240" w:lineRule="auto"/>
      </w:pPr>
      <w:r w:rsidRPr="00AB0A01">
        <w:t>energy_number is the energy value</w:t>
      </w:r>
    </w:p>
    <w:p w14:paraId="5B032594" w14:textId="77777777" w:rsidR="00467326" w:rsidRDefault="00467326" w:rsidP="00467326">
      <w:pPr>
        <w:pStyle w:val="ListParagraph"/>
        <w:numPr>
          <w:ilvl w:val="0"/>
          <w:numId w:val="2"/>
        </w:numPr>
        <w:spacing w:after="14" w:line="240" w:lineRule="auto"/>
      </w:pPr>
      <w:r w:rsidRPr="00AB0A01">
        <w:t>energy_unit is the unit of energy</w:t>
      </w:r>
    </w:p>
    <w:p w14:paraId="42E3ACB2" w14:textId="572E27A9" w:rsidR="00FD1A77" w:rsidRDefault="00FD1A77" w:rsidP="00FD1A77">
      <w:pPr>
        <w:pStyle w:val="ListParagraph"/>
        <w:numPr>
          <w:ilvl w:val="1"/>
          <w:numId w:val="2"/>
        </w:numPr>
        <w:spacing w:after="14" w:line="240" w:lineRule="auto"/>
      </w:pPr>
      <w:r>
        <w:t>Any capitalization of “MV” should me normalized to MV</w:t>
      </w:r>
    </w:p>
    <w:p w14:paraId="420444B8" w14:textId="4755FDE3" w:rsidR="00FD1A77" w:rsidRPr="00AB0A01" w:rsidRDefault="00FD1A77" w:rsidP="00FD1A77">
      <w:pPr>
        <w:pStyle w:val="ListParagraph"/>
        <w:numPr>
          <w:ilvl w:val="1"/>
          <w:numId w:val="2"/>
        </w:numPr>
        <w:spacing w:after="14" w:line="240" w:lineRule="auto"/>
      </w:pPr>
      <w:r>
        <w:t>Any capitalization of “MEV” should be normalized to MeV</w:t>
      </w:r>
    </w:p>
    <w:p w14:paraId="22C5960E" w14:textId="77777777" w:rsidR="00467326" w:rsidRPr="00AB0A01" w:rsidRDefault="00467326" w:rsidP="00467326">
      <w:pPr>
        <w:spacing w:after="14" w:line="240" w:lineRule="auto"/>
      </w:pPr>
    </w:p>
    <w:p w14:paraId="111A5129" w14:textId="77777777" w:rsidR="00467326" w:rsidRPr="00AB0A01" w:rsidRDefault="00C70CDE" w:rsidP="00691C7E">
      <w:pPr>
        <w:spacing w:after="14" w:line="240" w:lineRule="auto"/>
        <w:ind w:left="720"/>
        <w:rPr>
          <w:i/>
        </w:rPr>
      </w:pPr>
      <w:r w:rsidRPr="00AB0A01">
        <w:rPr>
          <w:i/>
        </w:rPr>
        <w:t>Example 1:</w:t>
      </w:r>
    </w:p>
    <w:p w14:paraId="39A83C9B" w14:textId="77777777" w:rsidR="00467326" w:rsidRPr="00AB0A01" w:rsidRDefault="00467326" w:rsidP="00691C7E">
      <w:pPr>
        <w:spacing w:after="14" w:line="240" w:lineRule="auto"/>
        <w:ind w:left="1440"/>
      </w:pPr>
      <w:r w:rsidRPr="00AB0A01">
        <w:t>“TREATMENT SITE:  Right breast</w:t>
      </w:r>
    </w:p>
    <w:p w14:paraId="0629CE52" w14:textId="77777777" w:rsidR="00467326" w:rsidRPr="00AB0A01" w:rsidRDefault="00467326" w:rsidP="00691C7E">
      <w:pPr>
        <w:spacing w:after="14" w:line="240" w:lineRule="auto"/>
        <w:ind w:left="1440"/>
      </w:pPr>
      <w:r w:rsidRPr="00AB0A01">
        <w:t xml:space="preserve">ENERGY MODALITY:  </w:t>
      </w:r>
      <w:r w:rsidRPr="00AB0A01">
        <w:rPr>
          <w:highlight w:val="yellow"/>
        </w:rPr>
        <w:t>6</w:t>
      </w:r>
      <w:r w:rsidRPr="00AB0A01">
        <w:t xml:space="preserve"> and </w:t>
      </w:r>
      <w:r w:rsidRPr="00AB0A01">
        <w:rPr>
          <w:highlight w:val="cyan"/>
        </w:rPr>
        <w:t>10 MV</w:t>
      </w:r>
      <w:r w:rsidRPr="00AB0A01">
        <w:t xml:space="preserve"> photons</w:t>
      </w:r>
    </w:p>
    <w:p w14:paraId="0CDCC242" w14:textId="77777777" w:rsidR="00467326" w:rsidRPr="00AB0A01" w:rsidRDefault="00467326" w:rsidP="00691C7E">
      <w:pPr>
        <w:spacing w:after="14" w:line="240" w:lineRule="auto"/>
        <w:ind w:left="1440"/>
      </w:pPr>
      <w:r w:rsidRPr="00AB0A01">
        <w:t>TECHNIQUE:  Tangents/IMRT</w:t>
      </w:r>
    </w:p>
    <w:p w14:paraId="0C1526BC" w14:textId="77777777" w:rsidR="00467326" w:rsidRPr="00AB0A01" w:rsidRDefault="00467326" w:rsidP="00691C7E">
      <w:pPr>
        <w:spacing w:after="14" w:line="240" w:lineRule="auto"/>
        <w:ind w:left="1440"/>
      </w:pPr>
      <w:r w:rsidRPr="00AB0A01">
        <w:t>MINIMUM TUMOR DOSE:  50 Gy</w:t>
      </w:r>
    </w:p>
    <w:p w14:paraId="227BBC16" w14:textId="77777777" w:rsidR="00467326" w:rsidRPr="00AB0A01" w:rsidRDefault="00467326" w:rsidP="00691C7E">
      <w:pPr>
        <w:spacing w:after="14" w:line="240" w:lineRule="auto"/>
        <w:ind w:left="1440"/>
      </w:pPr>
      <w:r w:rsidRPr="00AB0A01">
        <w:t xml:space="preserve"> FROM:  7/23/12</w:t>
      </w:r>
    </w:p>
    <w:p w14:paraId="7FEB5DE6" w14:textId="77777777" w:rsidR="00467326" w:rsidRPr="00AB0A01" w:rsidRDefault="00467326" w:rsidP="00691C7E">
      <w:pPr>
        <w:spacing w:after="14" w:line="240" w:lineRule="auto"/>
        <w:ind w:left="1440"/>
      </w:pPr>
      <w:r w:rsidRPr="00AB0A01">
        <w:t>TO:  8/24/12</w:t>
      </w:r>
    </w:p>
    <w:p w14:paraId="037E2C75" w14:textId="77777777" w:rsidR="00467326" w:rsidRPr="00AB0A01" w:rsidRDefault="00467326" w:rsidP="00691C7E">
      <w:pPr>
        <w:spacing w:after="14" w:line="240" w:lineRule="auto"/>
        <w:ind w:left="1440"/>
      </w:pPr>
      <w:r w:rsidRPr="00AB0A01">
        <w:t>FRACTION NUMBER:  25</w:t>
      </w:r>
    </w:p>
    <w:p w14:paraId="1A7C2733" w14:textId="77777777" w:rsidR="00467326" w:rsidRPr="00AB0A01" w:rsidRDefault="00467326" w:rsidP="00691C7E">
      <w:pPr>
        <w:spacing w:after="14" w:line="240" w:lineRule="auto"/>
        <w:ind w:left="1440"/>
      </w:pPr>
      <w:r w:rsidRPr="00AB0A01">
        <w:t>ELAPSED DAYS:  32</w:t>
      </w:r>
    </w:p>
    <w:p w14:paraId="27F886D4" w14:textId="3DD4057B" w:rsidR="00467326" w:rsidRPr="00AB0A01" w:rsidRDefault="00467326" w:rsidP="00DF3938">
      <w:pPr>
        <w:pStyle w:val="ListParagraph"/>
        <w:numPr>
          <w:ilvl w:val="0"/>
          <w:numId w:val="12"/>
        </w:numPr>
        <w:spacing w:after="14" w:line="240" w:lineRule="auto"/>
        <w:ind w:left="1800"/>
      </w:pPr>
      <w:r w:rsidRPr="00AB0A01">
        <w:t>Link 2 separate</w:t>
      </w:r>
      <w:r w:rsidR="005E5556">
        <w:t xml:space="preserve"> RadiationEnergy annotations in</w:t>
      </w:r>
      <w:r w:rsidRPr="00AB0A01">
        <w:t xml:space="preserve"> the radiotherapy entity:</w:t>
      </w:r>
    </w:p>
    <w:p w14:paraId="04592872" w14:textId="7AD29E24" w:rsidR="00467326" w:rsidRPr="00AB0A01" w:rsidRDefault="447D4016" w:rsidP="00DF3938">
      <w:pPr>
        <w:pStyle w:val="ListParagraph"/>
        <w:numPr>
          <w:ilvl w:val="1"/>
          <w:numId w:val="12"/>
        </w:numPr>
        <w:spacing w:after="14" w:line="240" w:lineRule="auto"/>
        <w:ind w:left="2070"/>
      </w:pPr>
      <w:r>
        <w:t>Span: “</w:t>
      </w:r>
      <w:r w:rsidRPr="447D4016">
        <w:rPr>
          <w:highlight w:val="yellow"/>
        </w:rPr>
        <w:t>6</w:t>
      </w:r>
      <w:r>
        <w:t>” “</w:t>
      </w:r>
      <w:r w:rsidRPr="447D4016">
        <w:rPr>
          <w:highlight w:val="yellow"/>
        </w:rPr>
        <w:t>MV</w:t>
      </w:r>
      <w:r>
        <w:t>”</w:t>
      </w:r>
    </w:p>
    <w:p w14:paraId="6B713E15" w14:textId="77777777" w:rsidR="00467326" w:rsidRPr="00AB0A01" w:rsidRDefault="00467326" w:rsidP="00DF3938">
      <w:pPr>
        <w:pStyle w:val="ListParagraph"/>
        <w:numPr>
          <w:ilvl w:val="3"/>
          <w:numId w:val="12"/>
        </w:numPr>
        <w:spacing w:after="14" w:line="240" w:lineRule="auto"/>
        <w:ind w:left="2430"/>
      </w:pPr>
      <w:r w:rsidRPr="00AB0A01">
        <w:t>energy_number = 6</w:t>
      </w:r>
    </w:p>
    <w:p w14:paraId="72678CF5" w14:textId="77777777" w:rsidR="00467326" w:rsidRDefault="00467326" w:rsidP="00DF3938">
      <w:pPr>
        <w:pStyle w:val="ListParagraph"/>
        <w:numPr>
          <w:ilvl w:val="3"/>
          <w:numId w:val="12"/>
        </w:numPr>
        <w:spacing w:after="14" w:line="240" w:lineRule="auto"/>
        <w:ind w:left="2430"/>
      </w:pPr>
      <w:r w:rsidRPr="00AB0A01">
        <w:t>energy_unit = MV</w:t>
      </w:r>
    </w:p>
    <w:p w14:paraId="1AE14F65" w14:textId="77777777" w:rsidR="00DF3938" w:rsidRPr="00AB0A01" w:rsidRDefault="00DF3938" w:rsidP="00DF3938">
      <w:pPr>
        <w:pStyle w:val="ListParagraph"/>
        <w:spacing w:after="14" w:line="240" w:lineRule="auto"/>
        <w:ind w:left="1800"/>
      </w:pPr>
    </w:p>
    <w:p w14:paraId="09979169" w14:textId="77777777" w:rsidR="00467326" w:rsidRPr="00AB0A01" w:rsidRDefault="00467326" w:rsidP="00DF3938">
      <w:pPr>
        <w:pStyle w:val="ListParagraph"/>
        <w:numPr>
          <w:ilvl w:val="1"/>
          <w:numId w:val="12"/>
        </w:numPr>
        <w:spacing w:after="14" w:line="240" w:lineRule="auto"/>
        <w:ind w:left="2070"/>
      </w:pPr>
      <w:r w:rsidRPr="00AB0A01">
        <w:t>Span: “</w:t>
      </w:r>
      <w:r w:rsidRPr="00AB0A01">
        <w:rPr>
          <w:highlight w:val="cyan"/>
        </w:rPr>
        <w:t>10 MV</w:t>
      </w:r>
      <w:r w:rsidRPr="00AB0A01">
        <w:t>”</w:t>
      </w:r>
    </w:p>
    <w:p w14:paraId="16B22D1B" w14:textId="77777777" w:rsidR="00467326" w:rsidRPr="00AB0A01" w:rsidRDefault="00467326" w:rsidP="00DF3938">
      <w:pPr>
        <w:pStyle w:val="ListParagraph"/>
        <w:numPr>
          <w:ilvl w:val="3"/>
          <w:numId w:val="12"/>
        </w:numPr>
        <w:spacing w:after="14" w:line="240" w:lineRule="auto"/>
        <w:ind w:left="2430"/>
      </w:pPr>
      <w:r w:rsidRPr="00AB0A01">
        <w:t xml:space="preserve">energy_number = 10 </w:t>
      </w:r>
    </w:p>
    <w:p w14:paraId="4C7934FB" w14:textId="77777777" w:rsidR="00467326" w:rsidRPr="00AB0A01" w:rsidRDefault="00467326" w:rsidP="00DF3938">
      <w:pPr>
        <w:pStyle w:val="ListParagraph"/>
        <w:numPr>
          <w:ilvl w:val="3"/>
          <w:numId w:val="12"/>
        </w:numPr>
        <w:spacing w:after="14" w:line="240" w:lineRule="auto"/>
        <w:ind w:left="2430"/>
      </w:pPr>
      <w:r w:rsidRPr="00AB0A01">
        <w:t>energy_unit = MV</w:t>
      </w:r>
    </w:p>
    <w:p w14:paraId="60F268A8" w14:textId="77777777" w:rsidR="00467326" w:rsidRPr="00AB0A01" w:rsidRDefault="00467326" w:rsidP="00467326">
      <w:pPr>
        <w:spacing w:after="14" w:line="240" w:lineRule="auto"/>
      </w:pPr>
    </w:p>
    <w:p w14:paraId="4EA5EF50" w14:textId="77777777" w:rsidR="00C70CDE" w:rsidRPr="00AB0A01" w:rsidRDefault="00C70CDE" w:rsidP="00691C7E">
      <w:pPr>
        <w:spacing w:after="14" w:line="240" w:lineRule="auto"/>
        <w:ind w:left="720"/>
      </w:pPr>
      <w:r w:rsidRPr="00AB0A01">
        <w:rPr>
          <w:i/>
        </w:rPr>
        <w:t>Example 2:</w:t>
      </w:r>
    </w:p>
    <w:p w14:paraId="4EDABAAF" w14:textId="77777777" w:rsidR="00467326" w:rsidRPr="00AB0A01" w:rsidRDefault="00467326" w:rsidP="00B732B5">
      <w:pPr>
        <w:spacing w:after="14" w:line="240" w:lineRule="auto"/>
        <w:ind w:left="720"/>
      </w:pPr>
      <w:r w:rsidRPr="00AB0A01">
        <w:t xml:space="preserve">“SBRT 54 Gy in 3 fractions with </w:t>
      </w:r>
      <w:r w:rsidRPr="00B732B5">
        <w:rPr>
          <w:highlight w:val="yellow"/>
        </w:rPr>
        <w:t>6 MV</w:t>
      </w:r>
      <w:r w:rsidRPr="00AB0A01">
        <w:t xml:space="preserve"> photons”</w:t>
      </w:r>
    </w:p>
    <w:p w14:paraId="3838B79F" w14:textId="77777777" w:rsidR="00467326" w:rsidRPr="00AB0A01" w:rsidRDefault="00467326" w:rsidP="00B732B5">
      <w:pPr>
        <w:spacing w:after="14" w:line="240" w:lineRule="auto"/>
        <w:ind w:left="720"/>
      </w:pPr>
      <w:r w:rsidRPr="00AB0A01">
        <w:t>energy_number = 6</w:t>
      </w:r>
    </w:p>
    <w:p w14:paraId="72E925C0" w14:textId="77777777" w:rsidR="00467326" w:rsidRPr="00AB0A01" w:rsidRDefault="00467326" w:rsidP="00B732B5">
      <w:pPr>
        <w:spacing w:after="14" w:line="240" w:lineRule="auto"/>
        <w:ind w:left="720"/>
      </w:pPr>
      <w:r w:rsidRPr="00AB0A01">
        <w:t>energy_unit = MV</w:t>
      </w:r>
    </w:p>
    <w:p w14:paraId="755A3287" w14:textId="77777777" w:rsidR="00467326" w:rsidRPr="00AB0A01" w:rsidRDefault="00467326" w:rsidP="00467326">
      <w:pPr>
        <w:spacing w:after="14" w:line="240" w:lineRule="auto"/>
      </w:pPr>
    </w:p>
    <w:p w14:paraId="205167F2" w14:textId="77777777" w:rsidR="00C70CDE" w:rsidRPr="00AB0A01" w:rsidRDefault="00C70CDE" w:rsidP="00691C7E">
      <w:pPr>
        <w:spacing w:after="14" w:line="240" w:lineRule="auto"/>
        <w:ind w:left="720"/>
      </w:pPr>
      <w:r w:rsidRPr="00AB0A01">
        <w:rPr>
          <w:i/>
        </w:rPr>
        <w:t>Example 3:</w:t>
      </w:r>
    </w:p>
    <w:p w14:paraId="6E0D6EFA" w14:textId="4344D09F" w:rsidR="00467326" w:rsidRPr="00AB0A01" w:rsidRDefault="00467326" w:rsidP="00B732B5">
      <w:pPr>
        <w:spacing w:after="14" w:line="240" w:lineRule="auto"/>
        <w:ind w:left="720"/>
      </w:pPr>
      <w:r w:rsidRPr="00AB0A01">
        <w:t xml:space="preserve">“Right breast boost to a dose of 12 Gy in 6 fractions using </w:t>
      </w:r>
      <w:r w:rsidR="00FD1A77">
        <w:rPr>
          <w:highlight w:val="yellow"/>
        </w:rPr>
        <w:t>15 ME</w:t>
      </w:r>
      <w:r w:rsidRPr="00AB0A01">
        <w:rPr>
          <w:highlight w:val="yellow"/>
        </w:rPr>
        <w:t>V</w:t>
      </w:r>
      <w:r w:rsidRPr="00AB0A01">
        <w:t xml:space="preserve"> electrons”</w:t>
      </w:r>
    </w:p>
    <w:p w14:paraId="14675247" w14:textId="77777777" w:rsidR="0055647E" w:rsidRPr="00AB0A01" w:rsidRDefault="00467326" w:rsidP="00B732B5">
      <w:pPr>
        <w:pStyle w:val="ListParagraph"/>
        <w:spacing w:after="14" w:line="240" w:lineRule="auto"/>
      </w:pPr>
      <w:r w:rsidRPr="00AB0A01">
        <w:t>energy_number = 15</w:t>
      </w:r>
    </w:p>
    <w:p w14:paraId="5ACC1F2B" w14:textId="77777777" w:rsidR="00467326" w:rsidRPr="00AB0A01" w:rsidRDefault="00467326" w:rsidP="00B732B5">
      <w:pPr>
        <w:pStyle w:val="ListParagraph"/>
        <w:spacing w:after="14" w:line="240" w:lineRule="auto"/>
      </w:pPr>
      <w:r w:rsidRPr="00AB0A01">
        <w:t>energy_unit = MeV</w:t>
      </w:r>
    </w:p>
    <w:p w14:paraId="63D4A95C" w14:textId="77777777" w:rsidR="00C70CDE" w:rsidRDefault="00C70CDE" w:rsidP="00D52917">
      <w:pPr>
        <w:spacing w:after="14" w:line="240" w:lineRule="auto"/>
        <w:rPr>
          <w:b/>
        </w:rPr>
      </w:pPr>
    </w:p>
    <w:p w14:paraId="5C494CC0" w14:textId="77777777" w:rsidR="00342A41" w:rsidRPr="00AB0A01" w:rsidRDefault="00342A41" w:rsidP="00D52917">
      <w:pPr>
        <w:spacing w:after="14" w:line="240" w:lineRule="auto"/>
      </w:pPr>
    </w:p>
    <w:p w14:paraId="03123CF1" w14:textId="034833D0" w:rsidR="0029128B" w:rsidRPr="00474B36" w:rsidRDefault="0029128B" w:rsidP="00474B36">
      <w:pPr>
        <w:pStyle w:val="ListParagraph"/>
        <w:numPr>
          <w:ilvl w:val="1"/>
          <w:numId w:val="19"/>
        </w:numPr>
        <w:spacing w:after="14" w:line="240" w:lineRule="auto"/>
        <w:rPr>
          <w:rStyle w:val="Heading2Char"/>
        </w:rPr>
      </w:pPr>
      <w:bookmarkStart w:id="82" w:name="_Ref21600058"/>
      <w:bookmarkStart w:id="83" w:name="_Ref21600079"/>
      <w:bookmarkStart w:id="84" w:name="_Ref21612528"/>
      <w:bookmarkStart w:id="85" w:name="_Toc22033493"/>
      <w:r w:rsidRPr="00474B36">
        <w:rPr>
          <w:rStyle w:val="Heading2Char"/>
        </w:rPr>
        <w:t>Boost</w:t>
      </w:r>
      <w:bookmarkEnd w:id="82"/>
      <w:bookmarkEnd w:id="83"/>
      <w:bookmarkEnd w:id="84"/>
      <w:bookmarkEnd w:id="85"/>
    </w:p>
    <w:p w14:paraId="6DB89F32" w14:textId="679D71DC" w:rsidR="00C545AD" w:rsidRPr="00AB0A01" w:rsidRDefault="008A4E5E" w:rsidP="00C545AD">
      <w:pPr>
        <w:spacing w:after="14" w:line="240" w:lineRule="auto"/>
      </w:pPr>
      <w:r>
        <w:t>Boost_span is the s</w:t>
      </w:r>
      <w:r w:rsidR="00E11094" w:rsidRPr="00AB0A01">
        <w:t>pan notating whether the</w:t>
      </w:r>
      <w:r w:rsidR="00C545AD" w:rsidRPr="00AB0A01">
        <w:t xml:space="preserve"> </w:t>
      </w:r>
      <w:r w:rsidR="002F518C">
        <w:t>instance</w:t>
      </w:r>
      <w:r w:rsidR="00C545AD" w:rsidRPr="00AB0A01">
        <w:t xml:space="preserve"> being annotated is </w:t>
      </w:r>
      <w:r w:rsidR="002F518C">
        <w:t xml:space="preserve">explicitly referred to as </w:t>
      </w:r>
      <w:r w:rsidR="00C545AD" w:rsidRPr="00AB0A01">
        <w:t xml:space="preserve">a boost. </w:t>
      </w:r>
      <w:proofErr w:type="gramStart"/>
      <w:r w:rsidR="00342A41">
        <w:t>Should only be annotated</w:t>
      </w:r>
      <w:r w:rsidR="00E11094" w:rsidRPr="00AB0A01">
        <w:t xml:space="preserve"> if the </w:t>
      </w:r>
      <w:r w:rsidR="002F518C">
        <w:t>instance is a boost, otherwise leave blank</w:t>
      </w:r>
      <w:r w:rsidR="00E11094" w:rsidRPr="00AB0A01">
        <w:t>.</w:t>
      </w:r>
      <w:proofErr w:type="gramEnd"/>
    </w:p>
    <w:p w14:paraId="5EC04377" w14:textId="77777777" w:rsidR="00C545AD" w:rsidRPr="00AB0A01" w:rsidRDefault="00C545AD" w:rsidP="00C545AD">
      <w:pPr>
        <w:spacing w:after="14" w:line="240" w:lineRule="auto"/>
      </w:pPr>
    </w:p>
    <w:p w14:paraId="10E91835" w14:textId="45522CF7" w:rsidR="00C545AD" w:rsidRPr="00AB0A01" w:rsidRDefault="00C70CDE" w:rsidP="00147F6A">
      <w:pPr>
        <w:spacing w:after="14" w:line="240" w:lineRule="auto"/>
        <w:ind w:left="720"/>
        <w:rPr>
          <w:i/>
        </w:rPr>
      </w:pPr>
      <w:r w:rsidRPr="00AB0A01">
        <w:rPr>
          <w:i/>
        </w:rPr>
        <w:t xml:space="preserve">Example 1: </w:t>
      </w:r>
      <w:r w:rsidR="00C545AD" w:rsidRPr="00AB0A01">
        <w:t>This example shows the boost annotation if annotating the first radiotherapy</w:t>
      </w:r>
      <w:r w:rsidR="002F518C">
        <w:t xml:space="preserve"> instance</w:t>
      </w:r>
      <w:r w:rsidR="00C545AD" w:rsidRPr="00AB0A01">
        <w:t xml:space="preserve"> </w:t>
      </w:r>
      <w:r w:rsidRPr="00AB0A01">
        <w:t>in the same document as Example 2.  There is n</w:t>
      </w:r>
      <w:r w:rsidR="00C545AD" w:rsidRPr="00AB0A01">
        <w:t>o annotation becau</w:t>
      </w:r>
      <w:r w:rsidRPr="00AB0A01">
        <w:t>se this course is not the boost.</w:t>
      </w:r>
    </w:p>
    <w:p w14:paraId="595252EA" w14:textId="77777777" w:rsidR="00C545AD" w:rsidRPr="00AB0A01" w:rsidRDefault="00C545AD" w:rsidP="00147F6A">
      <w:pPr>
        <w:spacing w:after="14" w:line="240" w:lineRule="auto"/>
        <w:ind w:left="1440"/>
      </w:pPr>
      <w:r w:rsidRPr="00AB0A01">
        <w:t>“TREATMENT SITE:  Right breast</w:t>
      </w:r>
    </w:p>
    <w:p w14:paraId="4643B48C" w14:textId="77777777" w:rsidR="00C545AD" w:rsidRPr="00AB0A01" w:rsidRDefault="00C545AD" w:rsidP="00147F6A">
      <w:pPr>
        <w:spacing w:after="14" w:line="240" w:lineRule="auto"/>
        <w:ind w:left="1440"/>
      </w:pPr>
      <w:r w:rsidRPr="00AB0A01">
        <w:t>ENERGY MODALITY:  6 and 10 MV photons</w:t>
      </w:r>
    </w:p>
    <w:p w14:paraId="2E723B06" w14:textId="77777777" w:rsidR="00C545AD" w:rsidRPr="00AB0A01" w:rsidRDefault="00C545AD" w:rsidP="00147F6A">
      <w:pPr>
        <w:spacing w:after="14" w:line="240" w:lineRule="auto"/>
        <w:ind w:left="1440"/>
      </w:pPr>
      <w:r w:rsidRPr="00AB0A01">
        <w:t>TECHNIQUE:  Tangents/IMRT</w:t>
      </w:r>
    </w:p>
    <w:p w14:paraId="6F4F18B0" w14:textId="77777777" w:rsidR="00C545AD" w:rsidRPr="00AB0A01" w:rsidRDefault="00C545AD" w:rsidP="00147F6A">
      <w:pPr>
        <w:spacing w:after="14" w:line="240" w:lineRule="auto"/>
        <w:ind w:left="1440"/>
      </w:pPr>
      <w:r w:rsidRPr="00AB0A01">
        <w:t>MINIMUM TUMOR DOSE:  50 Gy</w:t>
      </w:r>
    </w:p>
    <w:p w14:paraId="48730B07" w14:textId="77777777" w:rsidR="00C545AD" w:rsidRPr="00AB0A01" w:rsidRDefault="00C545AD" w:rsidP="00147F6A">
      <w:pPr>
        <w:spacing w:after="14" w:line="240" w:lineRule="auto"/>
        <w:ind w:left="1440"/>
      </w:pPr>
      <w:r w:rsidRPr="00AB0A01">
        <w:t xml:space="preserve"> FROM:  7/23/12</w:t>
      </w:r>
    </w:p>
    <w:p w14:paraId="007AE563" w14:textId="77777777" w:rsidR="00C545AD" w:rsidRPr="00AB0A01" w:rsidRDefault="00C545AD" w:rsidP="00147F6A">
      <w:pPr>
        <w:spacing w:after="14" w:line="240" w:lineRule="auto"/>
        <w:ind w:left="1440"/>
      </w:pPr>
      <w:r w:rsidRPr="00AB0A01">
        <w:t>TO:  8/24/12</w:t>
      </w:r>
    </w:p>
    <w:p w14:paraId="05BEB247" w14:textId="77777777" w:rsidR="00C545AD" w:rsidRPr="00AB0A01" w:rsidRDefault="00C545AD" w:rsidP="00147F6A">
      <w:pPr>
        <w:spacing w:after="14" w:line="240" w:lineRule="auto"/>
        <w:ind w:left="1440"/>
      </w:pPr>
      <w:r w:rsidRPr="00AB0A01">
        <w:t>FRACTION NUMBER:  25</w:t>
      </w:r>
    </w:p>
    <w:p w14:paraId="7FCA00D1" w14:textId="77777777" w:rsidR="00C545AD" w:rsidRPr="00AB0A01" w:rsidRDefault="00C545AD" w:rsidP="00147F6A">
      <w:pPr>
        <w:spacing w:after="14" w:line="240" w:lineRule="auto"/>
        <w:ind w:left="1440"/>
      </w:pPr>
      <w:r w:rsidRPr="00AB0A01">
        <w:t>ELAPSED DAYS:  32</w:t>
      </w:r>
    </w:p>
    <w:p w14:paraId="038E5204" w14:textId="77777777" w:rsidR="00C545AD" w:rsidRPr="00AB0A01" w:rsidRDefault="00C545AD" w:rsidP="00147F6A">
      <w:pPr>
        <w:spacing w:after="14" w:line="240" w:lineRule="auto"/>
        <w:ind w:left="1440"/>
      </w:pPr>
    </w:p>
    <w:p w14:paraId="05ED0FE4" w14:textId="77777777" w:rsidR="00C545AD" w:rsidRPr="00AB0A01" w:rsidRDefault="00C545AD" w:rsidP="00147F6A">
      <w:pPr>
        <w:spacing w:after="14" w:line="240" w:lineRule="auto"/>
        <w:ind w:left="1440"/>
      </w:pPr>
      <w:r w:rsidRPr="00AB0A01">
        <w:t xml:space="preserve">TREATMENT SITE:  Right breast </w:t>
      </w:r>
      <w:r w:rsidRPr="00FC0548">
        <w:t>boost</w:t>
      </w:r>
    </w:p>
    <w:p w14:paraId="72874649" w14:textId="77777777" w:rsidR="00C545AD" w:rsidRPr="00AB0A01" w:rsidRDefault="00C545AD" w:rsidP="00147F6A">
      <w:pPr>
        <w:spacing w:after="14" w:line="240" w:lineRule="auto"/>
        <w:ind w:left="1440"/>
      </w:pPr>
      <w:r w:rsidRPr="00AB0A01">
        <w:t>ENERGY MODALITY:  15 MEV electrons</w:t>
      </w:r>
    </w:p>
    <w:p w14:paraId="4AA06205" w14:textId="77777777" w:rsidR="00C545AD" w:rsidRPr="00AB0A01" w:rsidRDefault="00C545AD" w:rsidP="00147F6A">
      <w:pPr>
        <w:spacing w:after="14" w:line="240" w:lineRule="auto"/>
        <w:ind w:left="1440"/>
      </w:pPr>
      <w:r w:rsidRPr="00AB0A01">
        <w:t xml:space="preserve"> TECHNIQUE:  En face</w:t>
      </w:r>
    </w:p>
    <w:p w14:paraId="05DD2B44" w14:textId="77777777" w:rsidR="00C545AD" w:rsidRPr="00AB0A01" w:rsidRDefault="00C545AD" w:rsidP="00147F6A">
      <w:pPr>
        <w:spacing w:after="14" w:line="240" w:lineRule="auto"/>
        <w:ind w:left="1440"/>
      </w:pPr>
      <w:r w:rsidRPr="00AB0A01">
        <w:t>MINIMUM TUMOR DOSE:  12 Gy</w:t>
      </w:r>
    </w:p>
    <w:p w14:paraId="10D19431" w14:textId="77777777" w:rsidR="00C545AD" w:rsidRPr="00AB0A01" w:rsidRDefault="00C545AD" w:rsidP="00147F6A">
      <w:pPr>
        <w:spacing w:after="14" w:line="240" w:lineRule="auto"/>
        <w:ind w:left="1440"/>
      </w:pPr>
      <w:r w:rsidRPr="00AB0A01">
        <w:t xml:space="preserve"> FROM:  8/27/12</w:t>
      </w:r>
    </w:p>
    <w:p w14:paraId="532ED006" w14:textId="77777777" w:rsidR="00C545AD" w:rsidRPr="00AB0A01" w:rsidRDefault="00C545AD" w:rsidP="00147F6A">
      <w:pPr>
        <w:spacing w:after="14" w:line="240" w:lineRule="auto"/>
        <w:ind w:left="1440"/>
      </w:pPr>
      <w:r w:rsidRPr="00AB0A01">
        <w:t>TO:  9/04/12</w:t>
      </w:r>
    </w:p>
    <w:p w14:paraId="45EF672C" w14:textId="77777777" w:rsidR="00C545AD" w:rsidRPr="00AB0A01" w:rsidRDefault="00C545AD" w:rsidP="00147F6A">
      <w:pPr>
        <w:spacing w:after="14" w:line="240" w:lineRule="auto"/>
        <w:ind w:left="1440"/>
      </w:pPr>
      <w:r w:rsidRPr="00AB0A01">
        <w:t>FRACTION NUMBER:  6</w:t>
      </w:r>
    </w:p>
    <w:p w14:paraId="0C55D988" w14:textId="77777777" w:rsidR="00C545AD" w:rsidRPr="00AB0A01" w:rsidRDefault="00C545AD" w:rsidP="00147F6A">
      <w:pPr>
        <w:spacing w:after="14" w:line="240" w:lineRule="auto"/>
        <w:ind w:left="1440"/>
      </w:pPr>
      <w:r w:rsidRPr="00AB0A01">
        <w:t>ELAPSED DAYS:  8”</w:t>
      </w:r>
    </w:p>
    <w:p w14:paraId="5486E203" w14:textId="77777777" w:rsidR="00C545AD" w:rsidRPr="00AB0A01" w:rsidRDefault="00C545AD" w:rsidP="00C545AD">
      <w:pPr>
        <w:spacing w:after="14" w:line="240" w:lineRule="auto"/>
      </w:pPr>
    </w:p>
    <w:p w14:paraId="5599825A" w14:textId="51B4E930" w:rsidR="00C545AD" w:rsidRPr="00AB0A01" w:rsidRDefault="00C70CDE" w:rsidP="00147F6A">
      <w:pPr>
        <w:spacing w:after="14" w:line="240" w:lineRule="auto"/>
        <w:ind w:left="720"/>
      </w:pPr>
      <w:proofErr w:type="gramStart"/>
      <w:r w:rsidRPr="00AB0A01">
        <w:rPr>
          <w:i/>
        </w:rPr>
        <w:t>Example  2</w:t>
      </w:r>
      <w:proofErr w:type="gramEnd"/>
      <w:r w:rsidRPr="00AB0A01">
        <w:rPr>
          <w:i/>
        </w:rPr>
        <w:t xml:space="preserve">: </w:t>
      </w:r>
      <w:r w:rsidR="00C545AD" w:rsidRPr="00AB0A01">
        <w:t xml:space="preserve">This example shows the boost annotation if annotating the second radiotherapy </w:t>
      </w:r>
      <w:r w:rsidR="002F518C">
        <w:t>instance</w:t>
      </w:r>
      <w:r w:rsidR="00C545AD" w:rsidRPr="00AB0A01">
        <w:t xml:space="preserve"> in the same document as Example #1</w:t>
      </w:r>
      <w:r w:rsidRPr="00AB0A01">
        <w:t>.</w:t>
      </w:r>
    </w:p>
    <w:p w14:paraId="7D2A9ACC" w14:textId="77777777" w:rsidR="00C545AD" w:rsidRPr="00AB0A01" w:rsidRDefault="00C545AD" w:rsidP="00147F6A">
      <w:pPr>
        <w:spacing w:after="14" w:line="240" w:lineRule="auto"/>
        <w:ind w:left="1350"/>
      </w:pPr>
      <w:r w:rsidRPr="00AB0A01">
        <w:t>“TREATMENT SITE:  Right breast</w:t>
      </w:r>
    </w:p>
    <w:p w14:paraId="668177B9" w14:textId="77777777" w:rsidR="00C545AD" w:rsidRPr="00AB0A01" w:rsidRDefault="00C545AD" w:rsidP="00147F6A">
      <w:pPr>
        <w:spacing w:after="14" w:line="240" w:lineRule="auto"/>
        <w:ind w:left="1350"/>
      </w:pPr>
      <w:r w:rsidRPr="00AB0A01">
        <w:t>ENERGY MODALITY:  6 and 10 MV photons</w:t>
      </w:r>
    </w:p>
    <w:p w14:paraId="0FDAD88A" w14:textId="77777777" w:rsidR="00C545AD" w:rsidRPr="00AB0A01" w:rsidRDefault="00C545AD" w:rsidP="00147F6A">
      <w:pPr>
        <w:spacing w:after="14" w:line="240" w:lineRule="auto"/>
        <w:ind w:left="1350"/>
      </w:pPr>
      <w:r w:rsidRPr="00AB0A01">
        <w:t>TECHNIQUE:  Tangents/IMRT</w:t>
      </w:r>
    </w:p>
    <w:p w14:paraId="59B1E1ED" w14:textId="77777777" w:rsidR="00C545AD" w:rsidRPr="00AB0A01" w:rsidRDefault="00C545AD" w:rsidP="00147F6A">
      <w:pPr>
        <w:spacing w:after="14" w:line="240" w:lineRule="auto"/>
        <w:ind w:left="1350"/>
      </w:pPr>
      <w:r w:rsidRPr="00AB0A01">
        <w:t>MINIMUM TUMOR DOSE:  50 Gy</w:t>
      </w:r>
    </w:p>
    <w:p w14:paraId="183518FE" w14:textId="77777777" w:rsidR="00C545AD" w:rsidRPr="00AB0A01" w:rsidRDefault="00C545AD" w:rsidP="00147F6A">
      <w:pPr>
        <w:spacing w:after="14" w:line="240" w:lineRule="auto"/>
        <w:ind w:left="1350"/>
      </w:pPr>
      <w:r w:rsidRPr="00AB0A01">
        <w:t xml:space="preserve"> FROM:  7/23/12</w:t>
      </w:r>
    </w:p>
    <w:p w14:paraId="480C7E39" w14:textId="77777777" w:rsidR="00C545AD" w:rsidRPr="00AB0A01" w:rsidRDefault="00C545AD" w:rsidP="00147F6A">
      <w:pPr>
        <w:spacing w:after="14" w:line="240" w:lineRule="auto"/>
        <w:ind w:left="1350"/>
      </w:pPr>
      <w:r w:rsidRPr="00AB0A01">
        <w:t>TO:  8/24/12</w:t>
      </w:r>
    </w:p>
    <w:p w14:paraId="22532228" w14:textId="77777777" w:rsidR="00C545AD" w:rsidRPr="00AB0A01" w:rsidRDefault="00C545AD" w:rsidP="00147F6A">
      <w:pPr>
        <w:spacing w:after="14" w:line="240" w:lineRule="auto"/>
        <w:ind w:left="1350"/>
      </w:pPr>
      <w:r w:rsidRPr="00AB0A01">
        <w:t>FRACTION NUMBER:  25</w:t>
      </w:r>
    </w:p>
    <w:p w14:paraId="6A521D03" w14:textId="77777777" w:rsidR="00C545AD" w:rsidRPr="00AB0A01" w:rsidRDefault="00C545AD" w:rsidP="00147F6A">
      <w:pPr>
        <w:spacing w:after="14" w:line="240" w:lineRule="auto"/>
        <w:ind w:left="1350"/>
      </w:pPr>
      <w:r w:rsidRPr="00AB0A01">
        <w:t>ELAPSED DAYS:  32</w:t>
      </w:r>
    </w:p>
    <w:p w14:paraId="6B2FFD0A" w14:textId="77777777" w:rsidR="00C545AD" w:rsidRPr="00AB0A01" w:rsidRDefault="00C545AD" w:rsidP="00147F6A">
      <w:pPr>
        <w:spacing w:after="14" w:line="240" w:lineRule="auto"/>
        <w:ind w:left="1350"/>
      </w:pPr>
    </w:p>
    <w:p w14:paraId="2B0B59A0" w14:textId="77777777" w:rsidR="00C545AD" w:rsidRPr="00AB0A01" w:rsidRDefault="00C545AD" w:rsidP="00147F6A">
      <w:pPr>
        <w:spacing w:after="14" w:line="240" w:lineRule="auto"/>
        <w:ind w:left="1350"/>
      </w:pPr>
      <w:r w:rsidRPr="00AB0A01">
        <w:t xml:space="preserve">TREATMENT SITE:  Right breast </w:t>
      </w:r>
      <w:r w:rsidRPr="00AB0A01">
        <w:rPr>
          <w:highlight w:val="yellow"/>
        </w:rPr>
        <w:t>boost</w:t>
      </w:r>
    </w:p>
    <w:p w14:paraId="6D7A25AA" w14:textId="77777777" w:rsidR="00C545AD" w:rsidRPr="00AB0A01" w:rsidRDefault="00C545AD" w:rsidP="00147F6A">
      <w:pPr>
        <w:spacing w:after="14" w:line="240" w:lineRule="auto"/>
        <w:ind w:left="1350"/>
      </w:pPr>
      <w:r w:rsidRPr="00AB0A01">
        <w:t>ENERGY MODALITY:  15 MEV electrons</w:t>
      </w:r>
    </w:p>
    <w:p w14:paraId="0203E319" w14:textId="77777777" w:rsidR="00C545AD" w:rsidRPr="00AB0A01" w:rsidRDefault="00C545AD" w:rsidP="00147F6A">
      <w:pPr>
        <w:spacing w:after="14" w:line="240" w:lineRule="auto"/>
        <w:ind w:left="1350"/>
      </w:pPr>
      <w:r w:rsidRPr="00AB0A01">
        <w:t xml:space="preserve"> TECHNIQUE:  En face</w:t>
      </w:r>
    </w:p>
    <w:p w14:paraId="6A2BDEC4" w14:textId="77777777" w:rsidR="00C545AD" w:rsidRPr="00AB0A01" w:rsidRDefault="00C545AD" w:rsidP="00147F6A">
      <w:pPr>
        <w:spacing w:after="14" w:line="240" w:lineRule="auto"/>
        <w:ind w:left="1350"/>
      </w:pPr>
      <w:r w:rsidRPr="00AB0A01">
        <w:t>MINIMUM TUMOR DOSE:  12 Gy</w:t>
      </w:r>
    </w:p>
    <w:p w14:paraId="300DF73F" w14:textId="77777777" w:rsidR="00C545AD" w:rsidRPr="00AB0A01" w:rsidRDefault="00C545AD" w:rsidP="00147F6A">
      <w:pPr>
        <w:spacing w:after="14" w:line="240" w:lineRule="auto"/>
        <w:ind w:left="1350"/>
      </w:pPr>
      <w:r w:rsidRPr="00AB0A01">
        <w:t xml:space="preserve"> FROM:  8/27/12</w:t>
      </w:r>
    </w:p>
    <w:p w14:paraId="22D307E7" w14:textId="77777777" w:rsidR="00C545AD" w:rsidRPr="00AB0A01" w:rsidRDefault="00C545AD" w:rsidP="00147F6A">
      <w:pPr>
        <w:spacing w:after="14" w:line="240" w:lineRule="auto"/>
        <w:ind w:left="1350"/>
      </w:pPr>
      <w:r w:rsidRPr="00AB0A01">
        <w:t>TO:  9/04/12</w:t>
      </w:r>
    </w:p>
    <w:p w14:paraId="14E2DE7F" w14:textId="77777777" w:rsidR="00C545AD" w:rsidRPr="00AB0A01" w:rsidRDefault="00C545AD" w:rsidP="00147F6A">
      <w:pPr>
        <w:spacing w:after="14" w:line="240" w:lineRule="auto"/>
        <w:ind w:left="1350"/>
      </w:pPr>
      <w:r w:rsidRPr="00AB0A01">
        <w:lastRenderedPageBreak/>
        <w:t>FRACTION NUMBER:  6</w:t>
      </w:r>
    </w:p>
    <w:p w14:paraId="5E7E5CBE" w14:textId="77777777" w:rsidR="00C545AD" w:rsidRDefault="00C545AD" w:rsidP="00147F6A">
      <w:pPr>
        <w:spacing w:after="14" w:line="240" w:lineRule="auto"/>
        <w:ind w:left="1350"/>
      </w:pPr>
      <w:r w:rsidRPr="00AB0A01">
        <w:t>ELAPSED DAYS:  8”</w:t>
      </w:r>
    </w:p>
    <w:p w14:paraId="06DF8098" w14:textId="076A0FC5" w:rsidR="00983E8D" w:rsidRPr="00AB0A01" w:rsidRDefault="00983E8D" w:rsidP="00983E8D">
      <w:pPr>
        <w:spacing w:after="14" w:line="240" w:lineRule="auto"/>
        <w:ind w:left="630" w:firstLine="720"/>
      </w:pPr>
      <w:r>
        <w:t>Boost span: “boost”</w:t>
      </w:r>
    </w:p>
    <w:p w14:paraId="30B8BE1D" w14:textId="77777777" w:rsidR="00C545AD" w:rsidRDefault="00C545AD" w:rsidP="00983E8D">
      <w:pPr>
        <w:spacing w:after="14" w:line="240" w:lineRule="auto"/>
      </w:pPr>
    </w:p>
    <w:p w14:paraId="146BCE8C" w14:textId="77777777" w:rsidR="00983E8D" w:rsidRPr="00AB0A01" w:rsidRDefault="00983E8D" w:rsidP="00983E8D">
      <w:pPr>
        <w:spacing w:after="14" w:line="240" w:lineRule="auto"/>
      </w:pPr>
    </w:p>
    <w:p w14:paraId="3A623740" w14:textId="77777777" w:rsidR="00C70CDE" w:rsidRPr="00AB0A01" w:rsidRDefault="00C70CDE" w:rsidP="00147F6A">
      <w:pPr>
        <w:spacing w:after="14" w:line="240" w:lineRule="auto"/>
        <w:ind w:left="720"/>
      </w:pPr>
      <w:r w:rsidRPr="00AB0A01">
        <w:rPr>
          <w:i/>
        </w:rPr>
        <w:t>Example 3:</w:t>
      </w:r>
    </w:p>
    <w:p w14:paraId="64EE6E7C" w14:textId="77777777" w:rsidR="00C545AD" w:rsidRDefault="00C545AD" w:rsidP="00B732B5">
      <w:pPr>
        <w:spacing w:after="14" w:line="240" w:lineRule="auto"/>
        <w:ind w:left="720"/>
      </w:pPr>
      <w:r w:rsidRPr="00AB0A01">
        <w:t>“</w:t>
      </w:r>
      <w:r w:rsidRPr="00AB0A01">
        <w:rPr>
          <w:highlight w:val="yellow"/>
        </w:rPr>
        <w:t>Cone down</w:t>
      </w:r>
      <w:r w:rsidRPr="00AB0A01">
        <w:t xml:space="preserve"> to tumor bed 10 Gy in 5 fractions”</w:t>
      </w:r>
    </w:p>
    <w:p w14:paraId="0AEBAD9F" w14:textId="7BDCBE85" w:rsidR="00983E8D" w:rsidRPr="00AB0A01" w:rsidRDefault="00983E8D" w:rsidP="00983E8D">
      <w:pPr>
        <w:spacing w:after="14" w:line="240" w:lineRule="auto"/>
      </w:pPr>
      <w:r>
        <w:tab/>
        <w:t>Boost span: “Cone down”</w:t>
      </w:r>
    </w:p>
    <w:p w14:paraId="2A117BE4" w14:textId="77777777" w:rsidR="00C545AD" w:rsidRPr="00AB0A01" w:rsidRDefault="00C545AD" w:rsidP="00C545AD">
      <w:pPr>
        <w:spacing w:after="14" w:line="240" w:lineRule="auto"/>
      </w:pPr>
    </w:p>
    <w:p w14:paraId="7BCAA26E" w14:textId="77777777" w:rsidR="00C545AD" w:rsidRPr="00AB0A01" w:rsidRDefault="00C70CDE" w:rsidP="00147F6A">
      <w:pPr>
        <w:spacing w:after="14" w:line="240" w:lineRule="auto"/>
        <w:ind w:left="720"/>
      </w:pPr>
      <w:r w:rsidRPr="00AB0A01">
        <w:rPr>
          <w:i/>
        </w:rPr>
        <w:t>Example 4:</w:t>
      </w:r>
    </w:p>
    <w:p w14:paraId="2083BB15" w14:textId="0B1C3320" w:rsidR="00641F5F" w:rsidRDefault="00C545AD" w:rsidP="00B732B5">
      <w:pPr>
        <w:spacing w:after="14" w:line="240" w:lineRule="auto"/>
        <w:ind w:left="720"/>
      </w:pPr>
      <w:proofErr w:type="gramStart"/>
      <w:r w:rsidRPr="00AB0A01">
        <w:t>“1.8 Gy fractions x 28 fractions given 5 days per week, for a total dose of 50.4 Gy.</w:t>
      </w:r>
      <w:proofErr w:type="gramEnd"/>
      <w:r w:rsidRPr="00AB0A01">
        <w:t xml:space="preserve"> The last 5.4 Gy of the 50.4 Gy is limited to the tumor bed.”</w:t>
      </w:r>
    </w:p>
    <w:p w14:paraId="200A2B9C" w14:textId="77777777" w:rsidR="00983E8D" w:rsidRDefault="00983E8D" w:rsidP="00B732B5">
      <w:pPr>
        <w:spacing w:after="14" w:line="240" w:lineRule="auto"/>
        <w:ind w:left="720"/>
      </w:pPr>
    </w:p>
    <w:p w14:paraId="108A4E5C" w14:textId="126068EA" w:rsidR="00983E8D" w:rsidRPr="00B732B5" w:rsidRDefault="00983E8D" w:rsidP="005C77C8">
      <w:pPr>
        <w:spacing w:after="0"/>
        <w:ind w:left="720"/>
      </w:pPr>
      <w:r w:rsidRPr="005C77C8">
        <w:t>Example 5.This example shows th</w:t>
      </w:r>
      <w:r w:rsidR="002F518C">
        <w:t>e Boost annotation for the second radiotherapy instance</w:t>
      </w:r>
      <w:r w:rsidRPr="005C77C8">
        <w:t>. In this</w:t>
      </w:r>
      <w:r>
        <w:t xml:space="preserve"> example, the total treatment was given in two </w:t>
      </w:r>
      <w:r w:rsidR="002F518C">
        <w:t>phases</w:t>
      </w:r>
      <w:r>
        <w:t xml:space="preserve">, but with an overlapping timeline because it is a </w:t>
      </w:r>
      <w:r>
        <w:rPr>
          <w:i/>
        </w:rPr>
        <w:t>simultaneous</w:t>
      </w:r>
      <w:r>
        <w:t xml:space="preserve"> boost (AKA dose-painted boost), which means that a higher dose per fraction is given to a smaller area, while a larger area is given a lower dose per fraction. Here, the pancreas received 50.4 Gy in 28 fractions (1.8 Gy per fraction), while areas within the pancreas at highest risk of tumor recurrence (“high-risk-regions), received 59.4 Gy in 28 fractions (2.12 Gy per fraction) </w:t>
      </w:r>
      <w:r w:rsidRPr="00983E8D">
        <w:rPr>
          <w:i/>
        </w:rPr>
        <w:t>at the same time</w:t>
      </w:r>
      <w:r>
        <w:t>.</w:t>
      </w:r>
    </w:p>
    <w:p w14:paraId="24ECDAFE" w14:textId="77777777" w:rsidR="00983E8D" w:rsidRDefault="00983E8D" w:rsidP="005C77C8">
      <w:pPr>
        <w:spacing w:after="0" w:line="240" w:lineRule="auto"/>
        <w:ind w:left="720"/>
      </w:pPr>
      <w:r>
        <w:t xml:space="preserve"> “The patient received 50.4 Gy in 28 fractions to the pancreas, with a simultaneous integrated </w:t>
      </w:r>
      <w:r w:rsidRPr="00983E8D">
        <w:rPr>
          <w:highlight w:val="yellow"/>
        </w:rPr>
        <w:t>boost</w:t>
      </w:r>
      <w:r>
        <w:t xml:space="preserve"> to 59.4 in 28 fractions to the high-risk regions from 12/1/2019-1/9/2020.”</w:t>
      </w:r>
    </w:p>
    <w:p w14:paraId="4137B0E6" w14:textId="7F4357AB" w:rsidR="00983E8D" w:rsidRDefault="00983E8D" w:rsidP="005C77C8">
      <w:pPr>
        <w:spacing w:after="0" w:line="240" w:lineRule="auto"/>
        <w:ind w:left="720"/>
        <w:rPr>
          <w:ins w:id="86" w:author="Bitterman, Danielle" w:date="2019-09-30T12:34:00Z"/>
        </w:rPr>
      </w:pPr>
      <w:r>
        <w:t>Boost span: “boost”</w:t>
      </w:r>
    </w:p>
    <w:p w14:paraId="2C31E746" w14:textId="77777777" w:rsidR="00351E72" w:rsidRDefault="00351E72" w:rsidP="005C77C8">
      <w:pPr>
        <w:spacing w:after="0" w:line="240" w:lineRule="auto"/>
        <w:ind w:left="720"/>
        <w:rPr>
          <w:ins w:id="87" w:author="Bitterman, Danielle" w:date="2019-09-30T12:34:00Z"/>
        </w:rPr>
      </w:pPr>
    </w:p>
    <w:p w14:paraId="07986002" w14:textId="4191B7F2" w:rsidR="00351E72" w:rsidRPr="00474B36" w:rsidRDefault="00351E72" w:rsidP="00351E72">
      <w:pPr>
        <w:pStyle w:val="ListParagraph"/>
        <w:numPr>
          <w:ilvl w:val="1"/>
          <w:numId w:val="19"/>
        </w:numPr>
        <w:spacing w:after="14" w:line="240" w:lineRule="auto"/>
        <w:rPr>
          <w:rStyle w:val="Heading2Char"/>
        </w:rPr>
      </w:pPr>
      <w:bookmarkStart w:id="88" w:name="_Ref21600225"/>
      <w:bookmarkStart w:id="89" w:name="_Ref21600240"/>
      <w:bookmarkStart w:id="90" w:name="_Toc22033494"/>
      <w:r>
        <w:rPr>
          <w:rStyle w:val="Heading2Char"/>
        </w:rPr>
        <w:t>Brachy</w:t>
      </w:r>
      <w:r w:rsidR="00A15FEB">
        <w:rPr>
          <w:rStyle w:val="Heading2Char"/>
        </w:rPr>
        <w:t xml:space="preserve"> _</w:t>
      </w:r>
      <w:r>
        <w:rPr>
          <w:rStyle w:val="Heading2Char"/>
        </w:rPr>
        <w:t>Isotope</w:t>
      </w:r>
      <w:bookmarkEnd w:id="88"/>
      <w:bookmarkEnd w:id="89"/>
      <w:bookmarkEnd w:id="90"/>
    </w:p>
    <w:p w14:paraId="7BA7D808" w14:textId="5683F67F" w:rsidR="00351E72" w:rsidRDefault="00A15FEB" w:rsidP="00A15FEB">
      <w:pPr>
        <w:spacing w:after="14" w:line="240" w:lineRule="auto"/>
      </w:pPr>
      <w:r>
        <w:t xml:space="preserve">Brachy_Isotope is </w:t>
      </w:r>
      <w:r w:rsidR="0097615F">
        <w:t>the isotope that was used for a</w:t>
      </w:r>
      <w:r>
        <w:t xml:space="preserve"> brachytherapy treatment</w:t>
      </w:r>
      <w:r w:rsidR="00351E72" w:rsidRPr="00AB0A01">
        <w:t>.</w:t>
      </w:r>
      <w:r>
        <w:t xml:space="preserve"> This should only be annotated for brachytherapy LDR treatments (e.g., </w:t>
      </w:r>
      <w:r w:rsidR="0097615F" w:rsidRPr="0097615F">
        <w:rPr>
          <w:color w:val="0070C0"/>
          <w:u w:val="single"/>
        </w:rPr>
        <w:fldChar w:fldCharType="begin"/>
      </w:r>
      <w:r w:rsidR="0097615F" w:rsidRPr="0097615F">
        <w:rPr>
          <w:color w:val="0070C0"/>
          <w:u w:val="single"/>
        </w:rPr>
        <w:instrText xml:space="preserve"> REF _Ref21600340 \h </w:instrText>
      </w:r>
      <w:r w:rsidR="0097615F" w:rsidRPr="0097615F">
        <w:rPr>
          <w:color w:val="0070C0"/>
          <w:u w:val="single"/>
        </w:rPr>
      </w:r>
      <w:r w:rsidR="0097615F" w:rsidRPr="0097615F">
        <w:rPr>
          <w:color w:val="0070C0"/>
          <w:u w:val="single"/>
        </w:rPr>
        <w:fldChar w:fldCharType="separate"/>
      </w:r>
      <w:r w:rsidR="0097615F" w:rsidRPr="0097615F">
        <w:rPr>
          <w:rStyle w:val="Heading2Char"/>
          <w:color w:val="0070C0"/>
          <w:u w:val="single"/>
        </w:rPr>
        <w:t>RT_Modality</w:t>
      </w:r>
      <w:r w:rsidR="0097615F" w:rsidRPr="0097615F">
        <w:rPr>
          <w:color w:val="0070C0"/>
          <w:u w:val="single"/>
        </w:rPr>
        <w:fldChar w:fldCharType="end"/>
      </w:r>
      <w:r w:rsidR="0097615F">
        <w:rPr>
          <w:color w:val="0070C0"/>
          <w:u w:val="single"/>
        </w:rPr>
        <w:t xml:space="preserve"> </w:t>
      </w:r>
      <w:r>
        <w:t xml:space="preserve">= Brachytherapy, NOS; Brachytherapy, intracavitary, LDR; </w:t>
      </w:r>
      <w:r w:rsidR="00E77958">
        <w:t xml:space="preserve">Brachytherapy, intracavitary, HDR; </w:t>
      </w:r>
      <w:r>
        <w:t>Brachytherapy, interstitial, LDR</w:t>
      </w:r>
      <w:r w:rsidR="00E77958">
        <w:t>; Brachytherapy, interstitial, HDR</w:t>
      </w:r>
      <w:r>
        <w:t>). Common LDR</w:t>
      </w:r>
      <w:r w:rsidR="00E77958">
        <w:t xml:space="preserve"> brachytherapy isotopes are: </w:t>
      </w:r>
      <w:r>
        <w:t xml:space="preserve">iodine-125 (I-125 or </w:t>
      </w:r>
      <w:r>
        <w:rPr>
          <w:vertAlign w:val="superscript"/>
        </w:rPr>
        <w:t>125</w:t>
      </w:r>
      <w:r>
        <w:t xml:space="preserve">I), palladium-103 (Pd-103 or </w:t>
      </w:r>
      <w:r>
        <w:rPr>
          <w:vertAlign w:val="superscript"/>
        </w:rPr>
        <w:t>103</w:t>
      </w:r>
      <w:r>
        <w:t>Pd),</w:t>
      </w:r>
      <w:r w:rsidR="00535457">
        <w:t xml:space="preserve"> and</w:t>
      </w:r>
      <w:r>
        <w:t xml:space="preserve"> cesium-131 (Cs-131 or </w:t>
      </w:r>
      <w:r>
        <w:rPr>
          <w:vertAlign w:val="superscript"/>
        </w:rPr>
        <w:t>131</w:t>
      </w:r>
      <w:r>
        <w:t>Cs)</w:t>
      </w:r>
      <w:r w:rsidR="00E77958">
        <w:t xml:space="preserve">. Common HDR brachytherapy isotopes are: </w:t>
      </w:r>
      <w:r>
        <w:t xml:space="preserve">iridium-192 (Ir-192 or </w:t>
      </w:r>
      <w:r>
        <w:rPr>
          <w:vertAlign w:val="superscript"/>
        </w:rPr>
        <w:t>192</w:t>
      </w:r>
      <w:r w:rsidR="00E77958">
        <w:t xml:space="preserve">Ir), radium-226 (Ra-226 or </w:t>
      </w:r>
      <w:r w:rsidR="00E77958">
        <w:rPr>
          <w:vertAlign w:val="superscript"/>
        </w:rPr>
        <w:t>226</w:t>
      </w:r>
      <w:r w:rsidR="00E77958">
        <w:t xml:space="preserve">Ra), cobalt-60 (Co-60 or </w:t>
      </w:r>
      <w:r w:rsidR="00E77958">
        <w:rPr>
          <w:vertAlign w:val="superscript"/>
        </w:rPr>
        <w:t>60</w:t>
      </w:r>
      <w:r w:rsidR="00E77958">
        <w:t xml:space="preserve">Co), or cesium-137 (Cs-137 or </w:t>
      </w:r>
      <w:r w:rsidR="00E77958">
        <w:rPr>
          <w:vertAlign w:val="superscript"/>
        </w:rPr>
        <w:t>37</w:t>
      </w:r>
      <w:r w:rsidR="00E77958">
        <w:t xml:space="preserve">Cs). Common other types of isotopes are: strontium-90 (Sr-90 or </w:t>
      </w:r>
      <w:r w:rsidR="00E77958">
        <w:rPr>
          <w:vertAlign w:val="superscript"/>
        </w:rPr>
        <w:t>90</w:t>
      </w:r>
      <w:r w:rsidR="00E77958">
        <w:t xml:space="preserve">Sr), yttrium-90 (Y-90 or </w:t>
      </w:r>
      <w:r w:rsidR="00E77958">
        <w:rPr>
          <w:vertAlign w:val="superscript"/>
        </w:rPr>
        <w:t>90</w:t>
      </w:r>
      <w:r w:rsidR="00E77958">
        <w:t xml:space="preserve">Y), and phosphorous-32 (P-32 or </w:t>
      </w:r>
      <w:r w:rsidR="00E77958">
        <w:rPr>
          <w:vertAlign w:val="superscript"/>
        </w:rPr>
        <w:t>32</w:t>
      </w:r>
      <w:r w:rsidR="00E77958">
        <w:t>P).</w:t>
      </w:r>
      <w:r w:rsidR="00535457">
        <w:t xml:space="preserve"> Annotate span, and choose source from list:</w:t>
      </w:r>
    </w:p>
    <w:p w14:paraId="59A35445" w14:textId="77777777" w:rsidR="00535457" w:rsidRDefault="00535457" w:rsidP="00535457">
      <w:pPr>
        <w:pStyle w:val="ListParagraph"/>
        <w:numPr>
          <w:ilvl w:val="0"/>
          <w:numId w:val="48"/>
        </w:numPr>
        <w:spacing w:after="14" w:line="240" w:lineRule="auto"/>
      </w:pPr>
      <w:r>
        <w:t>iodine-125</w:t>
      </w:r>
    </w:p>
    <w:p w14:paraId="2CB653D5" w14:textId="77777777" w:rsidR="00535457" w:rsidRDefault="00535457" w:rsidP="00535457">
      <w:pPr>
        <w:pStyle w:val="ListParagraph"/>
        <w:numPr>
          <w:ilvl w:val="0"/>
          <w:numId w:val="48"/>
        </w:numPr>
        <w:spacing w:after="14" w:line="240" w:lineRule="auto"/>
      </w:pPr>
      <w:r>
        <w:t>palladium-103</w:t>
      </w:r>
    </w:p>
    <w:p w14:paraId="757E1C25" w14:textId="77777777" w:rsidR="00535457" w:rsidRDefault="00535457" w:rsidP="00535457">
      <w:pPr>
        <w:pStyle w:val="ListParagraph"/>
        <w:numPr>
          <w:ilvl w:val="0"/>
          <w:numId w:val="48"/>
        </w:numPr>
        <w:spacing w:after="14" w:line="240" w:lineRule="auto"/>
      </w:pPr>
      <w:r>
        <w:t>cesium-131</w:t>
      </w:r>
    </w:p>
    <w:p w14:paraId="286E42C1" w14:textId="77777777" w:rsidR="00535457" w:rsidRDefault="00535457" w:rsidP="00535457">
      <w:pPr>
        <w:pStyle w:val="ListParagraph"/>
        <w:numPr>
          <w:ilvl w:val="0"/>
          <w:numId w:val="48"/>
        </w:numPr>
        <w:spacing w:after="14" w:line="240" w:lineRule="auto"/>
      </w:pPr>
      <w:r>
        <w:t xml:space="preserve">iridium-192 </w:t>
      </w:r>
    </w:p>
    <w:p w14:paraId="742D961B" w14:textId="77777777" w:rsidR="00535457" w:rsidRDefault="00535457" w:rsidP="00535457">
      <w:pPr>
        <w:pStyle w:val="ListParagraph"/>
        <w:numPr>
          <w:ilvl w:val="0"/>
          <w:numId w:val="48"/>
        </w:numPr>
        <w:spacing w:after="14" w:line="240" w:lineRule="auto"/>
      </w:pPr>
      <w:r>
        <w:t>radium-226</w:t>
      </w:r>
    </w:p>
    <w:p w14:paraId="632D53BA" w14:textId="77777777" w:rsidR="00535457" w:rsidRDefault="00535457" w:rsidP="00535457">
      <w:pPr>
        <w:pStyle w:val="ListParagraph"/>
        <w:numPr>
          <w:ilvl w:val="0"/>
          <w:numId w:val="48"/>
        </w:numPr>
        <w:spacing w:after="14" w:line="240" w:lineRule="auto"/>
      </w:pPr>
      <w:r>
        <w:t>cobalt-60</w:t>
      </w:r>
    </w:p>
    <w:p w14:paraId="5714AF44" w14:textId="77777777" w:rsidR="00535457" w:rsidRDefault="00535457" w:rsidP="00535457">
      <w:pPr>
        <w:pStyle w:val="ListParagraph"/>
        <w:numPr>
          <w:ilvl w:val="0"/>
          <w:numId w:val="48"/>
        </w:numPr>
        <w:spacing w:after="14" w:line="240" w:lineRule="auto"/>
      </w:pPr>
      <w:r>
        <w:t>cesium-137</w:t>
      </w:r>
    </w:p>
    <w:p w14:paraId="6884532A" w14:textId="77777777" w:rsidR="00535457" w:rsidRDefault="00535457" w:rsidP="00535457">
      <w:pPr>
        <w:pStyle w:val="ListParagraph"/>
        <w:numPr>
          <w:ilvl w:val="0"/>
          <w:numId w:val="48"/>
        </w:numPr>
        <w:spacing w:after="14" w:line="240" w:lineRule="auto"/>
      </w:pPr>
      <w:r>
        <w:t>strontium-90</w:t>
      </w:r>
    </w:p>
    <w:p w14:paraId="0151DC5C" w14:textId="77777777" w:rsidR="00535457" w:rsidRDefault="00535457" w:rsidP="00535457">
      <w:pPr>
        <w:pStyle w:val="ListParagraph"/>
        <w:numPr>
          <w:ilvl w:val="0"/>
          <w:numId w:val="48"/>
        </w:numPr>
        <w:spacing w:after="14" w:line="240" w:lineRule="auto"/>
      </w:pPr>
      <w:r>
        <w:t xml:space="preserve">yttrium-90 </w:t>
      </w:r>
    </w:p>
    <w:p w14:paraId="44A15BE7" w14:textId="182D00AE" w:rsidR="00535457" w:rsidRDefault="00535457" w:rsidP="00535457">
      <w:pPr>
        <w:pStyle w:val="ListParagraph"/>
        <w:numPr>
          <w:ilvl w:val="0"/>
          <w:numId w:val="48"/>
        </w:numPr>
        <w:spacing w:after="14" w:line="240" w:lineRule="auto"/>
      </w:pPr>
      <w:r>
        <w:t>phosphorous-32</w:t>
      </w:r>
    </w:p>
    <w:p w14:paraId="117FC44B" w14:textId="6D9A23BF" w:rsidR="00535457" w:rsidRDefault="00535457" w:rsidP="00535457">
      <w:pPr>
        <w:pStyle w:val="ListParagraph"/>
        <w:numPr>
          <w:ilvl w:val="0"/>
          <w:numId w:val="48"/>
        </w:numPr>
        <w:spacing w:after="14" w:line="240" w:lineRule="auto"/>
      </w:pPr>
      <w:r>
        <w:t>other</w:t>
      </w:r>
    </w:p>
    <w:p w14:paraId="135A5A6B" w14:textId="77777777" w:rsidR="00E77958" w:rsidRDefault="00E77958" w:rsidP="00A15FEB">
      <w:pPr>
        <w:spacing w:after="14" w:line="240" w:lineRule="auto"/>
      </w:pPr>
    </w:p>
    <w:p w14:paraId="0C4B63EF" w14:textId="0FA6297A" w:rsidR="00E77958" w:rsidRDefault="00E77958" w:rsidP="00A15FEB">
      <w:pPr>
        <w:spacing w:after="14" w:line="240" w:lineRule="auto"/>
      </w:pPr>
      <w:r>
        <w:tab/>
        <w:t xml:space="preserve">Example 1: “He received prostate LDR brachytherapy as monotherapy 145 Gy with </w:t>
      </w:r>
      <w:r w:rsidRPr="00E77958">
        <w:rPr>
          <w:highlight w:val="yellow"/>
          <w:vertAlign w:val="superscript"/>
        </w:rPr>
        <w:t>125</w:t>
      </w:r>
      <w:r w:rsidRPr="00E77958">
        <w:rPr>
          <w:highlight w:val="yellow"/>
        </w:rPr>
        <w:t>I</w:t>
      </w:r>
      <w:r>
        <w:t xml:space="preserve">.” </w:t>
      </w:r>
    </w:p>
    <w:p w14:paraId="60F7A9C4" w14:textId="0ADD0E48" w:rsidR="00535457" w:rsidRDefault="00535457" w:rsidP="00A15FEB">
      <w:pPr>
        <w:spacing w:after="14" w:line="240" w:lineRule="auto"/>
      </w:pPr>
      <w:r>
        <w:tab/>
        <w:t>Span = “</w:t>
      </w:r>
      <w:r>
        <w:rPr>
          <w:vertAlign w:val="superscript"/>
        </w:rPr>
        <w:t>125</w:t>
      </w:r>
      <w:r>
        <w:t>I”</w:t>
      </w:r>
    </w:p>
    <w:p w14:paraId="5D79871E" w14:textId="2C7E4873" w:rsidR="00535457" w:rsidRPr="00535457" w:rsidRDefault="00535457" w:rsidP="00A15FEB">
      <w:pPr>
        <w:spacing w:after="14" w:line="240" w:lineRule="auto"/>
      </w:pPr>
      <w:r>
        <w:tab/>
        <w:t>Source = iodine-125</w:t>
      </w:r>
    </w:p>
    <w:p w14:paraId="5A816D09" w14:textId="77777777" w:rsidR="00934DF8" w:rsidRDefault="00934DF8" w:rsidP="00535457">
      <w:pPr>
        <w:spacing w:after="14" w:line="240" w:lineRule="auto"/>
      </w:pPr>
    </w:p>
    <w:p w14:paraId="78ACDE48" w14:textId="79C908DB" w:rsidR="00641F5F" w:rsidRDefault="00641F5F" w:rsidP="00641F5F">
      <w:pPr>
        <w:pStyle w:val="Heading1"/>
      </w:pPr>
      <w:bookmarkStart w:id="91" w:name="_Toc22033495"/>
      <w:r>
        <w:t>How to annotate the following examples</w:t>
      </w:r>
      <w:bookmarkEnd w:id="91"/>
    </w:p>
    <w:p w14:paraId="53E20414" w14:textId="77777777" w:rsidR="00641F5F" w:rsidRDefault="00641F5F" w:rsidP="00641F5F"/>
    <w:p w14:paraId="69BD3BAD" w14:textId="77777777" w:rsidR="007D3363" w:rsidRDefault="00641F5F" w:rsidP="007D3363">
      <w:pPr>
        <w:ind w:firstLine="720"/>
      </w:pPr>
      <w:r w:rsidRPr="007D3363">
        <w:rPr>
          <w:i/>
        </w:rPr>
        <w:t>Example 1:</w:t>
      </w:r>
      <w:r>
        <w:t xml:space="preserve"> </w:t>
      </w:r>
    </w:p>
    <w:p w14:paraId="20C3489C" w14:textId="1B2C55C6" w:rsidR="00641F5F" w:rsidRDefault="00DF3938" w:rsidP="007D3363">
      <w:pPr>
        <w:spacing w:after="14" w:line="240" w:lineRule="auto"/>
        <w:ind w:left="1440"/>
      </w:pPr>
      <w:r>
        <w:t>“</w:t>
      </w:r>
      <w:r w:rsidR="447D4016">
        <w:t>2 Gy at a rate of 0.07 Gy/min on day 0</w:t>
      </w:r>
      <w:r>
        <w:t>”</w:t>
      </w:r>
    </w:p>
    <w:p w14:paraId="74BD34A1" w14:textId="77777777" w:rsidR="00641F5F" w:rsidRDefault="00641F5F" w:rsidP="00641F5F"/>
    <w:p w14:paraId="2384D75A" w14:textId="293A7CF1" w:rsidR="000B536F" w:rsidRPr="000B536F" w:rsidRDefault="000B536F" w:rsidP="00641F5F">
      <w:pPr>
        <w:rPr>
          <w:i/>
        </w:rPr>
      </w:pPr>
      <w:r>
        <w:tab/>
      </w:r>
      <w:r w:rsidRPr="000B536F">
        <w:rPr>
          <w:i/>
        </w:rPr>
        <w:t>Example 2:</w:t>
      </w:r>
    </w:p>
    <w:p w14:paraId="3790C949" w14:textId="5219C77E" w:rsidR="000B536F" w:rsidRDefault="447D4016" w:rsidP="000B536F">
      <w:pPr>
        <w:spacing w:after="14" w:line="240" w:lineRule="auto"/>
        <w:ind w:left="1440"/>
      </w:pPr>
      <w:r>
        <w:t>"2 Gy per day to the pelvis on days 1 to 10, then 2 Gy per day to the bladder on days 11 to 14, then 2 Gy per day to the bladder tumor on days 15 to 20"</w:t>
      </w:r>
    </w:p>
    <w:p w14:paraId="03D168FB" w14:textId="77777777" w:rsidR="00AB4A13" w:rsidRDefault="00AB4A13" w:rsidP="000B536F">
      <w:pPr>
        <w:spacing w:after="14" w:line="240" w:lineRule="auto"/>
        <w:ind w:left="1440"/>
      </w:pPr>
    </w:p>
    <w:p w14:paraId="7141DBCF" w14:textId="3386618B" w:rsidR="00AB4A13" w:rsidRDefault="00AB4A13" w:rsidP="00AB4A13">
      <w:pPr>
        <w:spacing w:after="14" w:line="240" w:lineRule="auto"/>
        <w:ind w:left="1440" w:hanging="720"/>
      </w:pPr>
      <w:r>
        <w:rPr>
          <w:i/>
        </w:rPr>
        <w:t>Example 3</w:t>
      </w:r>
      <w:r w:rsidRPr="000B536F">
        <w:rPr>
          <w:i/>
        </w:rPr>
        <w:t>:</w:t>
      </w:r>
    </w:p>
    <w:p w14:paraId="19193325" w14:textId="77777777" w:rsidR="00AB4A13" w:rsidRPr="00AB4A13" w:rsidRDefault="00AB4A13" w:rsidP="000B536F">
      <w:pPr>
        <w:spacing w:after="14" w:line="240" w:lineRule="auto"/>
        <w:ind w:left="1440"/>
      </w:pPr>
      <w:r w:rsidRPr="00AB4A13">
        <w:t xml:space="preserve">"180 cGy x 22 with 3 cm margin to GTV then 180 cGy x 6 with 2 cm margin to GTV, total 50.4 Gy over 6 weeks" </w:t>
      </w:r>
    </w:p>
    <w:p w14:paraId="05B6348B" w14:textId="77777777" w:rsidR="00AB4A13" w:rsidRDefault="00AB4A13" w:rsidP="000B536F">
      <w:pPr>
        <w:spacing w:after="14" w:line="240" w:lineRule="auto"/>
        <w:ind w:left="1440"/>
        <w:rPr>
          <w:rFonts w:ascii="Arial" w:hAnsi="Arial" w:cs="Arial"/>
          <w:color w:val="000000"/>
          <w:sz w:val="27"/>
          <w:szCs w:val="27"/>
        </w:rPr>
      </w:pPr>
    </w:p>
    <w:p w14:paraId="706A858C" w14:textId="78979656" w:rsidR="00AB4A13" w:rsidRDefault="00AB4A13" w:rsidP="00AB4A13">
      <w:pPr>
        <w:spacing w:after="14" w:line="240" w:lineRule="auto"/>
        <w:ind w:left="1440" w:hanging="720"/>
        <w:rPr>
          <w:rFonts w:ascii="Arial" w:hAnsi="Arial" w:cs="Arial"/>
          <w:color w:val="000000"/>
          <w:sz w:val="27"/>
          <w:szCs w:val="27"/>
        </w:rPr>
      </w:pPr>
      <w:r>
        <w:rPr>
          <w:i/>
        </w:rPr>
        <w:t>Example 4</w:t>
      </w:r>
      <w:r w:rsidRPr="000B536F">
        <w:rPr>
          <w:i/>
        </w:rPr>
        <w:t>:</w:t>
      </w:r>
    </w:p>
    <w:p w14:paraId="3A0A65AE" w14:textId="77777777" w:rsidR="00AB4A13" w:rsidRPr="00AB4A13" w:rsidRDefault="00AB4A13" w:rsidP="000B536F">
      <w:pPr>
        <w:spacing w:after="14" w:line="240" w:lineRule="auto"/>
        <w:ind w:left="1440"/>
      </w:pPr>
      <w:r w:rsidRPr="00AB4A13">
        <w:t>"</w:t>
      </w:r>
      <w:proofErr w:type="gramStart"/>
      <w:r w:rsidRPr="00AB4A13">
        <w:t>to</w:t>
      </w:r>
      <w:proofErr w:type="gramEnd"/>
      <w:r w:rsidRPr="00AB4A13">
        <w:t xml:space="preserve"> primary unresected tumors, 1.8 to 2 Gy fractions (total dose: 65 to 70 Gy). Post-operative areas received 60 Gy. Nodal areas not involved by tumor received at least 45 Gy." </w:t>
      </w:r>
    </w:p>
    <w:p w14:paraId="56666990" w14:textId="77777777" w:rsidR="00AB4A13" w:rsidRDefault="00AB4A13" w:rsidP="000B536F">
      <w:pPr>
        <w:spacing w:after="14" w:line="240" w:lineRule="auto"/>
        <w:ind w:left="1440"/>
        <w:rPr>
          <w:rFonts w:ascii="Arial" w:hAnsi="Arial" w:cs="Arial"/>
          <w:color w:val="000000"/>
          <w:sz w:val="27"/>
          <w:szCs w:val="27"/>
        </w:rPr>
      </w:pPr>
    </w:p>
    <w:p w14:paraId="2434F6DF" w14:textId="115DB645" w:rsidR="00AB4A13" w:rsidRDefault="00AB4A13" w:rsidP="00AB4A13">
      <w:pPr>
        <w:spacing w:after="14" w:line="240" w:lineRule="auto"/>
        <w:ind w:left="1440" w:hanging="720"/>
        <w:rPr>
          <w:rFonts w:ascii="Arial" w:hAnsi="Arial" w:cs="Arial"/>
          <w:color w:val="000000"/>
          <w:sz w:val="27"/>
          <w:szCs w:val="27"/>
        </w:rPr>
      </w:pPr>
      <w:r>
        <w:rPr>
          <w:i/>
        </w:rPr>
        <w:t>Example 5</w:t>
      </w:r>
      <w:r w:rsidRPr="000B536F">
        <w:rPr>
          <w:i/>
        </w:rPr>
        <w:t>:</w:t>
      </w:r>
    </w:p>
    <w:p w14:paraId="31EC8E6F" w14:textId="77777777" w:rsidR="00AB4A13" w:rsidRPr="00AB4A13" w:rsidRDefault="00AB4A13" w:rsidP="000B536F">
      <w:pPr>
        <w:spacing w:after="14" w:line="240" w:lineRule="auto"/>
        <w:ind w:left="1440"/>
      </w:pPr>
      <w:r w:rsidRPr="00AB4A13">
        <w:t xml:space="preserve">"1.8 Gy fractions x 20 to 22 fractions, for an initial total dose of 36 to 39.6 Gy, started on day 8" </w:t>
      </w:r>
    </w:p>
    <w:p w14:paraId="1AFCD263" w14:textId="77777777" w:rsidR="00AB4A13" w:rsidRDefault="00AB4A13" w:rsidP="000B536F">
      <w:pPr>
        <w:spacing w:after="14" w:line="240" w:lineRule="auto"/>
        <w:ind w:left="1440"/>
        <w:rPr>
          <w:rFonts w:ascii="Arial" w:hAnsi="Arial" w:cs="Arial"/>
          <w:color w:val="000000"/>
          <w:sz w:val="27"/>
          <w:szCs w:val="27"/>
        </w:rPr>
      </w:pPr>
    </w:p>
    <w:p w14:paraId="64BE369F" w14:textId="1A012ED1" w:rsidR="00AB4A13" w:rsidRDefault="00AB4A13" w:rsidP="00AB4A13">
      <w:pPr>
        <w:spacing w:after="14" w:line="240" w:lineRule="auto"/>
        <w:ind w:left="1440" w:hanging="720"/>
        <w:rPr>
          <w:rFonts w:ascii="Arial" w:hAnsi="Arial" w:cs="Arial"/>
          <w:color w:val="000000"/>
          <w:sz w:val="27"/>
          <w:szCs w:val="27"/>
        </w:rPr>
      </w:pPr>
      <w:r>
        <w:rPr>
          <w:i/>
        </w:rPr>
        <w:t>Example 6</w:t>
      </w:r>
      <w:r w:rsidRPr="000B536F">
        <w:rPr>
          <w:i/>
        </w:rPr>
        <w:t>:</w:t>
      </w:r>
    </w:p>
    <w:p w14:paraId="05CBA643" w14:textId="77777777" w:rsidR="00AB4A13" w:rsidRDefault="00AB4A13" w:rsidP="000B536F">
      <w:pPr>
        <w:spacing w:after="14" w:line="240" w:lineRule="auto"/>
        <w:ind w:left="1440"/>
        <w:rPr>
          <w:rFonts w:ascii="Arial" w:hAnsi="Arial" w:cs="Arial"/>
          <w:color w:val="000000"/>
          <w:sz w:val="27"/>
          <w:szCs w:val="27"/>
        </w:rPr>
      </w:pPr>
      <w:r w:rsidRPr="00AB4A13">
        <w:t>"1.8 Gy x 23 to 25 fractions, for an initial dose of 41.4 to 45 Gy"</w:t>
      </w:r>
      <w:r>
        <w:rPr>
          <w:rFonts w:ascii="Arial" w:hAnsi="Arial" w:cs="Arial"/>
          <w:color w:val="000000"/>
          <w:sz w:val="27"/>
          <w:szCs w:val="27"/>
        </w:rPr>
        <w:t xml:space="preserve"> </w:t>
      </w:r>
    </w:p>
    <w:p w14:paraId="1451B2B2" w14:textId="77777777" w:rsidR="00AB4A13" w:rsidRDefault="00AB4A13" w:rsidP="000B536F">
      <w:pPr>
        <w:spacing w:after="14" w:line="240" w:lineRule="auto"/>
        <w:ind w:left="1440"/>
        <w:rPr>
          <w:rFonts w:ascii="Arial" w:hAnsi="Arial" w:cs="Arial"/>
          <w:color w:val="000000"/>
          <w:sz w:val="27"/>
          <w:szCs w:val="27"/>
        </w:rPr>
      </w:pPr>
    </w:p>
    <w:p w14:paraId="1D41019A" w14:textId="5D1C192C" w:rsidR="00AB4A13" w:rsidRDefault="00AB4A13" w:rsidP="00AB4A13">
      <w:pPr>
        <w:spacing w:after="14" w:line="240" w:lineRule="auto"/>
        <w:ind w:left="1440" w:hanging="720"/>
        <w:rPr>
          <w:rFonts w:ascii="Arial" w:hAnsi="Arial" w:cs="Arial"/>
          <w:color w:val="000000"/>
          <w:sz w:val="27"/>
          <w:szCs w:val="27"/>
        </w:rPr>
      </w:pPr>
      <w:r>
        <w:rPr>
          <w:i/>
        </w:rPr>
        <w:t>Example 7</w:t>
      </w:r>
      <w:r w:rsidRPr="000B536F">
        <w:rPr>
          <w:i/>
        </w:rPr>
        <w:t>:</w:t>
      </w:r>
    </w:p>
    <w:p w14:paraId="701FD696" w14:textId="70B61507" w:rsidR="00AB4A13" w:rsidRPr="00AB4A13" w:rsidRDefault="00AB4A13" w:rsidP="000B536F">
      <w:pPr>
        <w:spacing w:after="14" w:line="240" w:lineRule="auto"/>
        <w:ind w:left="1440"/>
      </w:pPr>
      <w:r w:rsidRPr="00AB4A13">
        <w:t xml:space="preserve">"59 to 60 Gy in 30 to 33 fractions" </w:t>
      </w:r>
    </w:p>
    <w:p w14:paraId="6BC85D01" w14:textId="77777777" w:rsidR="00AB4A13" w:rsidRDefault="00AB4A13" w:rsidP="000B536F">
      <w:pPr>
        <w:spacing w:after="14" w:line="240" w:lineRule="auto"/>
        <w:ind w:left="1440"/>
        <w:rPr>
          <w:rFonts w:ascii="Arial" w:hAnsi="Arial" w:cs="Arial"/>
          <w:color w:val="000000"/>
          <w:sz w:val="27"/>
          <w:szCs w:val="27"/>
        </w:rPr>
      </w:pPr>
    </w:p>
    <w:p w14:paraId="3FCD45E5" w14:textId="5D0242D1" w:rsidR="00AB4A13" w:rsidRDefault="447D4016" w:rsidP="447D4016">
      <w:pPr>
        <w:spacing w:after="14" w:line="240" w:lineRule="auto"/>
        <w:ind w:left="1440" w:hanging="720"/>
        <w:rPr>
          <w:rFonts w:ascii="Arial" w:hAnsi="Arial" w:cs="Arial"/>
          <w:color w:val="000000" w:themeColor="text1"/>
          <w:sz w:val="27"/>
          <w:szCs w:val="27"/>
        </w:rPr>
      </w:pPr>
      <w:r w:rsidRPr="447D4016">
        <w:rPr>
          <w:i/>
          <w:iCs/>
        </w:rPr>
        <w:t>Example 8:</w:t>
      </w:r>
    </w:p>
    <w:p w14:paraId="00A4CD54" w14:textId="77777777" w:rsidR="00AB4A13" w:rsidRPr="00AB4A13" w:rsidRDefault="00AB4A13" w:rsidP="000B536F">
      <w:pPr>
        <w:spacing w:after="14" w:line="240" w:lineRule="auto"/>
        <w:ind w:left="1440"/>
      </w:pPr>
      <w:r w:rsidRPr="00AB4A13">
        <w:t xml:space="preserve">"1.7 Gy fractions x ~32 fractions (total dose: 54 Gy), given 5 times per week, with boost to primary site and/or cervical lymph nodes with 1.8 to 2 Gy fractions for an additional boost dose of 11 to 16 Gy to close (&amp;lt;5 mm) or positive margin areas of (overall dose to these sites: 65 to 70 Gy). A boost of 11 to 20 Gy was given to metastatic nodal sites (overall dose to these sites: 65 to 74 Gy); see Bachaud et al. 1996 for details." </w:t>
      </w:r>
    </w:p>
    <w:p w14:paraId="52B46A6E" w14:textId="77777777" w:rsidR="00AB4A13" w:rsidRDefault="00AB4A13" w:rsidP="000B536F">
      <w:pPr>
        <w:spacing w:after="14" w:line="240" w:lineRule="auto"/>
        <w:ind w:left="1440"/>
        <w:rPr>
          <w:rFonts w:ascii="Arial" w:hAnsi="Arial" w:cs="Arial"/>
          <w:color w:val="000000"/>
          <w:sz w:val="27"/>
          <w:szCs w:val="27"/>
        </w:rPr>
      </w:pPr>
    </w:p>
    <w:p w14:paraId="1A0DD7D3" w14:textId="567D151D" w:rsidR="00AB4A13" w:rsidRDefault="00AB4A13" w:rsidP="00AB4A13">
      <w:pPr>
        <w:spacing w:after="14" w:line="240" w:lineRule="auto"/>
        <w:ind w:left="1440" w:hanging="720"/>
        <w:rPr>
          <w:rFonts w:ascii="Arial" w:hAnsi="Arial" w:cs="Arial"/>
          <w:color w:val="000000"/>
          <w:sz w:val="27"/>
          <w:szCs w:val="27"/>
        </w:rPr>
      </w:pPr>
      <w:r>
        <w:rPr>
          <w:i/>
        </w:rPr>
        <w:t>Example 9</w:t>
      </w:r>
      <w:r w:rsidRPr="000B536F">
        <w:rPr>
          <w:i/>
        </w:rPr>
        <w:t>:</w:t>
      </w:r>
    </w:p>
    <w:p w14:paraId="13B51E82" w14:textId="12498B87" w:rsidR="00AB4A13" w:rsidRPr="000B536F" w:rsidRDefault="00AB4A13" w:rsidP="000B536F">
      <w:pPr>
        <w:spacing w:after="14" w:line="240" w:lineRule="auto"/>
        <w:ind w:left="1440"/>
      </w:pPr>
      <w:r w:rsidRPr="00AB4A13">
        <w:t>"2 Gy fractions x 23 fractions, for a total dose of 46 Gy"</w:t>
      </w:r>
    </w:p>
    <w:p w14:paraId="36EC7B14" w14:textId="1FFB6C67" w:rsidR="00006CC3" w:rsidRDefault="00006CC3">
      <w:r>
        <w:br w:type="page"/>
      </w:r>
    </w:p>
    <w:p w14:paraId="0B7A7500" w14:textId="579D8669" w:rsidR="000B536F" w:rsidRPr="00641F5F" w:rsidRDefault="000B536F" w:rsidP="00641F5F"/>
    <w:p w14:paraId="7551F3A0" w14:textId="57B6EEFE" w:rsidR="00006CC3" w:rsidRPr="00AB0A01" w:rsidRDefault="00006CC3" w:rsidP="00006CC3">
      <w:pPr>
        <w:pStyle w:val="Heading1"/>
      </w:pPr>
      <w:bookmarkStart w:id="92" w:name="_Toc22033496"/>
      <w:r>
        <w:t>Appendix</w:t>
      </w:r>
      <w:bookmarkEnd w:id="92"/>
    </w:p>
    <w:p w14:paraId="63FC40CD" w14:textId="77777777" w:rsidR="00006CC3" w:rsidRPr="00AB0A01" w:rsidRDefault="00006CC3" w:rsidP="00006CC3">
      <w:pPr>
        <w:spacing w:after="14" w:line="240" w:lineRule="auto"/>
        <w:rPr>
          <w:b/>
          <w:caps/>
        </w:rPr>
      </w:pPr>
    </w:p>
    <w:p w14:paraId="51EDEF4B" w14:textId="2B493D3F" w:rsidR="00006CC3" w:rsidRDefault="00D73FB6" w:rsidP="00006CC3">
      <w:pPr>
        <w:pStyle w:val="ListParagraph"/>
        <w:numPr>
          <w:ilvl w:val="1"/>
          <w:numId w:val="19"/>
        </w:numPr>
        <w:spacing w:after="14" w:line="240" w:lineRule="auto"/>
        <w:rPr>
          <w:rStyle w:val="Heading2Char"/>
        </w:rPr>
      </w:pPr>
      <w:bookmarkStart w:id="93" w:name="_Toc22033497"/>
      <w:commentRangeStart w:id="94"/>
      <w:r>
        <w:rPr>
          <w:rStyle w:val="Heading2Char"/>
        </w:rPr>
        <w:t>Cheat Sheet</w:t>
      </w:r>
      <w:bookmarkEnd w:id="93"/>
      <w:commentRangeEnd w:id="94"/>
      <w:r>
        <w:rPr>
          <w:rStyle w:val="CommentReference"/>
        </w:rPr>
        <w:commentReference w:id="94"/>
      </w:r>
    </w:p>
    <w:p w14:paraId="09710D71" w14:textId="77777777" w:rsidR="00006CC3" w:rsidRDefault="00006CC3" w:rsidP="00006CC3">
      <w:pPr>
        <w:spacing w:after="14" w:line="240" w:lineRule="auto"/>
        <w:ind w:left="720"/>
        <w:rPr>
          <w:rStyle w:val="Heading2Char"/>
        </w:rPr>
      </w:pPr>
    </w:p>
    <w:p w14:paraId="4D315E1D" w14:textId="77777777" w:rsidR="00006CC3" w:rsidRPr="00006CC3" w:rsidRDefault="00006CC3" w:rsidP="00006CC3"/>
    <w:sectPr w:rsidR="00006CC3" w:rsidRPr="00006CC3">
      <w:headerReference w:type="even" r:id="rId20"/>
      <w:headerReference w:type="default" r:id="rId21"/>
      <w:footerReference w:type="even" r:id="rId22"/>
      <w:footerReference w:type="default" r:id="rId23"/>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0" w:author="Danielle Bitterman" w:date="2019-08-29T10:04:00Z" w:initials="DB">
    <w:p w14:paraId="462E00C2" w14:textId="5AB51C5F" w:rsidR="00AE19FF" w:rsidRDefault="00AE19FF">
      <w:pPr>
        <w:pStyle w:val="CommentText"/>
      </w:pPr>
      <w:r>
        <w:t>Add appendix with Dave's cheat sheet</w:t>
      </w:r>
      <w:r>
        <w:rPr>
          <w:rStyle w:val="CommentReference"/>
        </w:rPr>
        <w:annotationRef/>
      </w:r>
    </w:p>
  </w:comment>
  <w:comment w:id="1" w:author="Bitterman, Danielle" w:date="2019-10-09T13:33:00Z" w:initials="DSB">
    <w:p w14:paraId="4390F87F" w14:textId="28E9C4EE" w:rsidR="00AE19FF" w:rsidRDefault="00AE19FF">
      <w:pPr>
        <w:pStyle w:val="CommentText"/>
      </w:pPr>
      <w:r>
        <w:rPr>
          <w:rStyle w:val="CommentReference"/>
        </w:rPr>
        <w:annotationRef/>
      </w:r>
      <w:r>
        <w:t>Initial thoughts:</w:t>
      </w:r>
    </w:p>
    <w:p w14:paraId="7BCAAA07" w14:textId="44368459" w:rsidR="00AE19FF" w:rsidRDefault="00AE19FF">
      <w:pPr>
        <w:pStyle w:val="CommentText"/>
      </w:pPr>
      <w:r>
        <w:t>RT total dose (was drug-dosage SVM P 0.02?)</w:t>
      </w:r>
    </w:p>
    <w:p w14:paraId="2083B42A" w14:textId="444014AA" w:rsidR="00AE19FF" w:rsidRDefault="00AE19FF">
      <w:pPr>
        <w:pStyle w:val="CommentText"/>
      </w:pPr>
      <w:r>
        <w:t>RT dose per fraction</w:t>
      </w:r>
    </w:p>
    <w:p w14:paraId="6A226315" w14:textId="4E887DA8" w:rsidR="00AE19FF" w:rsidRDefault="00AE19FF">
      <w:pPr>
        <w:pStyle w:val="CommentText"/>
      </w:pPr>
      <w:r>
        <w:t>RT duration (post-processed from start and end dates)</w:t>
      </w:r>
    </w:p>
    <w:p w14:paraId="2FF0C906" w14:textId="435CB0CA" w:rsidR="00AE19FF" w:rsidRDefault="00AE19FF">
      <w:pPr>
        <w:pStyle w:val="CommentText"/>
      </w:pPr>
      <w:r>
        <w:t>RT frequency</w:t>
      </w:r>
    </w:p>
    <w:p w14:paraId="7A8035B3" w14:textId="1B8DF4B0" w:rsidR="00AE19FF" w:rsidRDefault="00AE19FF">
      <w:pPr>
        <w:pStyle w:val="CommentText"/>
      </w:pPr>
      <w:r>
        <w:t>Treatment site</w:t>
      </w:r>
    </w:p>
    <w:p w14:paraId="6AD37DA8" w14:textId="77777777" w:rsidR="00AE19FF" w:rsidRDefault="00AE19FF">
      <w:pPr>
        <w:pStyle w:val="CommentText"/>
      </w:pPr>
    </w:p>
  </w:comment>
  <w:comment w:id="13" w:author="Raymond Mak" w:date="2019-09-21T19:40:00Z" w:initials="RM">
    <w:p w14:paraId="18967B3D" w14:textId="323A6C72" w:rsidR="00AE19FF" w:rsidRDefault="00AE19FF">
      <w:pPr>
        <w:pStyle w:val="CommentText"/>
      </w:pPr>
      <w:r>
        <w:rPr>
          <w:rStyle w:val="CommentReference"/>
        </w:rPr>
        <w:annotationRef/>
      </w:r>
      <w:r>
        <w:t>I think for most research purposes, we would just want the initial start to final treatment date?</w:t>
      </w:r>
    </w:p>
  </w:comment>
  <w:comment w:id="14" w:author="Bitterman, Danielle" w:date="2019-09-30T11:26:00Z" w:initials="DSB">
    <w:p w14:paraId="5A4EBBA4" w14:textId="158666BB" w:rsidR="00AE19FF" w:rsidRDefault="00AE19FF">
      <w:pPr>
        <w:pStyle w:val="CommentText"/>
      </w:pPr>
      <w:r>
        <w:rPr>
          <w:rStyle w:val="CommentReference"/>
        </w:rPr>
        <w:annotationRef/>
      </w:r>
      <w:r>
        <w:t>This is true but we can take care of this in post-processing.</w:t>
      </w:r>
    </w:p>
  </w:comment>
  <w:comment w:id="19" w:author="Savova, Guergana" w:date="2019-10-07T12:01:00Z" w:initials="SG">
    <w:p w14:paraId="17393711" w14:textId="06676FF2" w:rsidR="00AE19FF" w:rsidRDefault="00AE19FF">
      <w:pPr>
        <w:pStyle w:val="CommentText"/>
      </w:pPr>
      <w:r>
        <w:rPr>
          <w:rStyle w:val="CommentReference"/>
        </w:rPr>
        <w:annotationRef/>
      </w:r>
      <w:r>
        <w:t>What would be the treatment site here? “</w:t>
      </w:r>
      <w:proofErr w:type="gramStart"/>
      <w:r>
        <w:t>high-risk</w:t>
      </w:r>
      <w:proofErr w:type="gramEnd"/>
      <w:r>
        <w:t xml:space="preserve"> regions”?</w:t>
      </w:r>
    </w:p>
  </w:comment>
  <w:comment w:id="20" w:author="Bitterman, Danielle" w:date="2019-10-09T13:41:00Z" w:initials="DSB">
    <w:p w14:paraId="7D2B2650" w14:textId="62E1C24D" w:rsidR="00AE19FF" w:rsidRDefault="00AE19FF">
      <w:pPr>
        <w:pStyle w:val="CommentText"/>
      </w:pPr>
      <w:r>
        <w:rPr>
          <w:rStyle w:val="CommentReference"/>
        </w:rPr>
        <w:annotationRef/>
      </w:r>
      <w:r>
        <w:t>Yes, although it is contained within pancreas. Is there a way to do nested sites? Coreference issue again.</w:t>
      </w:r>
    </w:p>
  </w:comment>
  <w:comment w:id="22" w:author="Savova, Guergana" w:date="2019-10-07T12:02:00Z" w:initials="SG">
    <w:p w14:paraId="7B7CDDBD" w14:textId="784C7630" w:rsidR="00AE19FF" w:rsidRDefault="00AE19FF">
      <w:pPr>
        <w:pStyle w:val="CommentText"/>
      </w:pPr>
      <w:r>
        <w:rPr>
          <w:rStyle w:val="CommentReference"/>
        </w:rPr>
        <w:annotationRef/>
      </w:r>
      <w:r>
        <w:t>If we have enough training examples, the learner would learn the patterns…</w:t>
      </w:r>
    </w:p>
  </w:comment>
  <w:comment w:id="25" w:author="Bitterman, Danielle" w:date="2019-09-05T10:26:00Z" w:initials="BD">
    <w:p w14:paraId="23FB4C9B" w14:textId="7DF17809" w:rsidR="00AE19FF" w:rsidRDefault="00AE19FF">
      <w:pPr>
        <w:pStyle w:val="CommentText"/>
      </w:pPr>
      <w:r>
        <w:rPr>
          <w:rStyle w:val="CommentReference"/>
        </w:rPr>
        <w:annotationRef/>
      </w:r>
      <w:r>
        <w:t>GS to check ISO standards for “~”</w:t>
      </w:r>
    </w:p>
  </w:comment>
  <w:comment w:id="26" w:author="Savova, Guergana" w:date="2019-10-07T12:07:00Z" w:initials="SG">
    <w:p w14:paraId="0D016018" w14:textId="283B6578" w:rsidR="00AE19FF" w:rsidRDefault="00AE19FF">
      <w:pPr>
        <w:pStyle w:val="CommentText"/>
      </w:pPr>
      <w:r>
        <w:rPr>
          <w:rStyle w:val="CommentReference"/>
        </w:rPr>
        <w:annotationRef/>
      </w:r>
      <w:r>
        <w:t>Does the tilde mean “approximate” in this?</w:t>
      </w:r>
    </w:p>
  </w:comment>
  <w:comment w:id="27" w:author="Bitterman, Danielle" w:date="2019-10-09T13:42:00Z" w:initials="DSB">
    <w:p w14:paraId="2B651BB3" w14:textId="30C26D4E" w:rsidR="00AE19FF" w:rsidRDefault="00AE19FF">
      <w:pPr>
        <w:pStyle w:val="CommentText"/>
      </w:pPr>
      <w:r>
        <w:rPr>
          <w:rStyle w:val="CommentReference"/>
        </w:rPr>
        <w:annotationRef/>
      </w:r>
      <w:r>
        <w:t>Yes, tilde means approximate</w:t>
      </w:r>
    </w:p>
  </w:comment>
  <w:comment w:id="33" w:author="Raymond Mak" w:date="2019-09-21T19:55:00Z" w:initials="RM">
    <w:p w14:paraId="0D292931" w14:textId="2CEC491B" w:rsidR="00AE19FF" w:rsidRDefault="00AE19FF">
      <w:pPr>
        <w:pStyle w:val="CommentText"/>
      </w:pPr>
      <w:r>
        <w:rPr>
          <w:rStyle w:val="CommentReference"/>
        </w:rPr>
        <w:annotationRef/>
      </w:r>
      <w:r>
        <w:t>How would we handle multiple energies for a given span or course?</w:t>
      </w:r>
    </w:p>
  </w:comment>
  <w:comment w:id="34" w:author="Bitterman, Danielle" w:date="2019-09-30T11:55:00Z" w:initials="DSB">
    <w:p w14:paraId="77C7B0C6" w14:textId="157AD10E" w:rsidR="00AE19FF" w:rsidRDefault="00AE19FF">
      <w:pPr>
        <w:pStyle w:val="CommentText"/>
      </w:pPr>
      <w:r>
        <w:rPr>
          <w:rStyle w:val="CommentReference"/>
        </w:rPr>
        <w:annotationRef/>
      </w:r>
      <w:r>
        <w:t>We can just include 2 energy annotations.</w:t>
      </w:r>
    </w:p>
  </w:comment>
  <w:comment w:id="78" w:author="Bitterman, Danielle S.,M.D." w:date="2019-10-07T11:18:00Z" w:initials="BDS">
    <w:p w14:paraId="003A3CFC" w14:textId="65D56BF2" w:rsidR="00AE19FF" w:rsidRDefault="00AE19FF">
      <w:pPr>
        <w:pStyle w:val="CommentText"/>
      </w:pPr>
      <w:r>
        <w:rPr>
          <w:rStyle w:val="CommentReference"/>
        </w:rPr>
        <w:annotationRef/>
      </w:r>
      <w:r>
        <w:t>Will likely not include radioisotopes in final version. Their properties are more similar to a medication. Sr-90 sometimes used as brachy isotope, and included in brachy_isotope list.</w:t>
      </w:r>
    </w:p>
  </w:comment>
  <w:comment w:id="94" w:author="Bitterman, Danielle S.,M.D." w:date="2019-09-13T12:30:00Z" w:initials="BDS">
    <w:p w14:paraId="33BF54B5" w14:textId="5D04CE9A" w:rsidR="00AE19FF" w:rsidRDefault="00AE19FF">
      <w:pPr>
        <w:pStyle w:val="CommentText"/>
      </w:pPr>
      <w:r>
        <w:rPr>
          <w:rStyle w:val="CommentReference"/>
        </w:rPr>
        <w:annotationRef/>
      </w:r>
      <w:r>
        <w:t>To include once DH has completed.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462E00C2" w15:done="0"/>
  <w15:commentEx w15:paraId="6AD37DA8" w15:done="0"/>
  <w15:commentEx w15:paraId="18967B3D" w15:done="0"/>
  <w15:commentEx w15:paraId="5A4EBBA4" w15:done="0"/>
  <w15:commentEx w15:paraId="17393711" w15:done="0"/>
  <w15:commentEx w15:paraId="7D2B2650" w15:done="0"/>
  <w15:commentEx w15:paraId="7B7CDDBD" w15:done="0"/>
  <w15:commentEx w15:paraId="23FB4C9B" w15:done="0"/>
  <w15:commentEx w15:paraId="0D016018" w15:paraIdParent="23FB4C9B" w15:done="0"/>
  <w15:commentEx w15:paraId="2B651BB3" w15:done="0"/>
  <w15:commentEx w15:paraId="0D292931" w15:done="0"/>
  <w15:commentEx w15:paraId="77C7B0C6" w15:done="0"/>
  <w15:commentEx w15:paraId="003A3CFC" w15:done="0"/>
  <w15:commentEx w15:paraId="33BF54B5"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462E00C2" w16cid:durableId="33FDC832"/>
  <w16cid:commentId w16cid:paraId="6AD37DA8" w16cid:durableId="7CE0B49D"/>
  <w16cid:commentId w16cid:paraId="18967B3D" w16cid:durableId="2130FB3F"/>
  <w16cid:commentId w16cid:paraId="5A4EBBA4" w16cid:durableId="2890F4C8"/>
  <w16cid:commentId w16cid:paraId="17393711" w16cid:durableId="12F1F5A2"/>
  <w16cid:commentId w16cid:paraId="7D2B2650" w16cid:durableId="77C93B84"/>
  <w16cid:commentId w16cid:paraId="7B7CDDBD" w16cid:durableId="085B940D"/>
  <w16cid:commentId w16cid:paraId="23FB4C9B" w16cid:durableId="2126027B"/>
  <w16cid:commentId w16cid:paraId="0D016018" w16cid:durableId="464FFD24"/>
  <w16cid:commentId w16cid:paraId="2B651BB3" w16cid:durableId="0EA4C857"/>
  <w16cid:commentId w16cid:paraId="0D292931" w16cid:durableId="2130FE94"/>
  <w16cid:commentId w16cid:paraId="77C7B0C6" w16cid:durableId="39776190"/>
  <w16cid:commentId w16cid:paraId="003A3CFC" w16cid:durableId="212605AC"/>
  <w16cid:commentId w16cid:paraId="33BF54B5" w16cid:durableId="21260A64"/>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F07AD04" w14:textId="77777777" w:rsidR="00324ECA" w:rsidRDefault="00324ECA" w:rsidP="00CC64E7">
      <w:pPr>
        <w:spacing w:after="0" w:line="240" w:lineRule="auto"/>
      </w:pPr>
      <w:r>
        <w:separator/>
      </w:r>
    </w:p>
    <w:p w14:paraId="64857547" w14:textId="77777777" w:rsidR="00324ECA" w:rsidRDefault="00324ECA"/>
  </w:endnote>
  <w:endnote w:type="continuationSeparator" w:id="0">
    <w:p w14:paraId="2F3A14F4" w14:textId="77777777" w:rsidR="00324ECA" w:rsidRDefault="00324ECA" w:rsidP="00CC64E7">
      <w:pPr>
        <w:spacing w:after="0" w:line="240" w:lineRule="auto"/>
      </w:pPr>
      <w:r>
        <w:continuationSeparator/>
      </w:r>
    </w:p>
    <w:p w14:paraId="6242AFFA" w14:textId="77777777" w:rsidR="00324ECA" w:rsidRDefault="00324EC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6FD4348" w14:textId="77777777" w:rsidR="00AE19FF" w:rsidRDefault="00AE19FF">
    <w:pPr>
      <w:pStyle w:val="Footer"/>
    </w:pPr>
  </w:p>
  <w:p w14:paraId="694AD939" w14:textId="77777777" w:rsidR="00AE19FF" w:rsidRDefault="00AE19FF"/>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880470471"/>
      <w:docPartObj>
        <w:docPartGallery w:val="Page Numbers (Bottom of Page)"/>
        <w:docPartUnique/>
      </w:docPartObj>
    </w:sdtPr>
    <w:sdtEndPr>
      <w:rPr>
        <w:noProof/>
      </w:rPr>
    </w:sdtEndPr>
    <w:sdtContent>
      <w:p w14:paraId="70B286FB" w14:textId="7125252A" w:rsidR="00AE19FF" w:rsidRDefault="00AE19FF">
        <w:pPr>
          <w:pStyle w:val="Footer"/>
          <w:jc w:val="right"/>
        </w:pPr>
        <w:r>
          <w:fldChar w:fldCharType="begin"/>
        </w:r>
        <w:r>
          <w:instrText xml:space="preserve"> PAGE   \* MERGEFORMAT </w:instrText>
        </w:r>
        <w:r>
          <w:fldChar w:fldCharType="separate"/>
        </w:r>
        <w:r w:rsidR="00D536AC">
          <w:rPr>
            <w:noProof/>
          </w:rPr>
          <w:t>46</w:t>
        </w:r>
        <w:r>
          <w:rPr>
            <w:noProof/>
          </w:rPr>
          <w:fldChar w:fldCharType="end"/>
        </w:r>
      </w:p>
    </w:sdtContent>
  </w:sdt>
  <w:p w14:paraId="75CCC934" w14:textId="77777777" w:rsidR="00AE19FF" w:rsidRDefault="00AE19FF">
    <w:pPr>
      <w:pStyle w:val="Footer"/>
    </w:pPr>
  </w:p>
  <w:p w14:paraId="0FD6DC1B" w14:textId="77777777" w:rsidR="00AE19FF" w:rsidRDefault="00AE19FF"/>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2227CBA" w14:textId="77777777" w:rsidR="00324ECA" w:rsidRDefault="00324ECA" w:rsidP="00CC64E7">
      <w:pPr>
        <w:spacing w:after="0" w:line="240" w:lineRule="auto"/>
      </w:pPr>
      <w:r>
        <w:separator/>
      </w:r>
    </w:p>
    <w:p w14:paraId="6017CFF9" w14:textId="77777777" w:rsidR="00324ECA" w:rsidRDefault="00324ECA"/>
  </w:footnote>
  <w:footnote w:type="continuationSeparator" w:id="0">
    <w:p w14:paraId="685C63E6" w14:textId="77777777" w:rsidR="00324ECA" w:rsidRDefault="00324ECA" w:rsidP="00CC64E7">
      <w:pPr>
        <w:spacing w:after="0" w:line="240" w:lineRule="auto"/>
      </w:pPr>
      <w:r>
        <w:continuationSeparator/>
      </w:r>
    </w:p>
    <w:p w14:paraId="3B714B3E" w14:textId="77777777" w:rsidR="00324ECA" w:rsidRDefault="00324ECA"/>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5BBACD6" w14:textId="77777777" w:rsidR="00AE19FF" w:rsidRDefault="00AE19FF">
    <w:pPr>
      <w:pStyle w:val="Header"/>
    </w:pPr>
  </w:p>
  <w:p w14:paraId="6E376AD9" w14:textId="77777777" w:rsidR="00AE19FF" w:rsidRDefault="00AE19FF"/>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074016684"/>
      <w:docPartObj>
        <w:docPartGallery w:val="Watermarks"/>
        <w:docPartUnique/>
      </w:docPartObj>
    </w:sdtPr>
    <w:sdtContent>
      <w:p w14:paraId="003DA66B" w14:textId="68D07416" w:rsidR="00AE19FF" w:rsidRDefault="00AE19FF">
        <w:pPr>
          <w:pStyle w:val="Header"/>
        </w:pPr>
        <w:r>
          <w:rPr>
            <w:noProof/>
          </w:rPr>
          <w:pict w14:anchorId="7507E9D0">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57476642" o:spid="_x0000_s2049" type="#_x0000_t136" style="position:absolute;margin-left:0;margin-top:0;width:527.85pt;height:131.95pt;rotation:315;z-index:-251658752;mso-position-horizontal:center;mso-position-horizontal-relative:margin;mso-position-vertical:center;mso-position-vertical-relative:margin" o:allowincell="f" fillcolor="silver" stroked="f">
              <v:fill opacity=".5"/>
              <v:textpath style="font-family:&quot;Calibri&quot;;font-size:1pt" string="CONFIDENTIAL"/>
              <w10:wrap anchorx="margin" anchory="margin"/>
            </v:shape>
          </w:pict>
        </w:r>
      </w:p>
    </w:sdtContent>
  </w:sdt>
  <w:p w14:paraId="607191FD" w14:textId="77777777" w:rsidR="00AE19FF" w:rsidRDefault="00AE19FF"/>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1D07E3"/>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nsid w:val="06180590"/>
    <w:multiLevelType w:val="hybridMultilevel"/>
    <w:tmpl w:val="733A033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nsid w:val="081A07EF"/>
    <w:multiLevelType w:val="hybridMultilevel"/>
    <w:tmpl w:val="08F84D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FC82D52"/>
    <w:multiLevelType w:val="hybridMultilevel"/>
    <w:tmpl w:val="667AD7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5465540"/>
    <w:multiLevelType w:val="hybridMultilevel"/>
    <w:tmpl w:val="8E24659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nsid w:val="15661C0A"/>
    <w:multiLevelType w:val="hybridMultilevel"/>
    <w:tmpl w:val="74BA8C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85F244C"/>
    <w:multiLevelType w:val="hybridMultilevel"/>
    <w:tmpl w:val="5816DAF4"/>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nsid w:val="19E77924"/>
    <w:multiLevelType w:val="hybridMultilevel"/>
    <w:tmpl w:val="7D42AB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9EE69F3"/>
    <w:multiLevelType w:val="hybridMultilevel"/>
    <w:tmpl w:val="A51EFD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AEC7C47"/>
    <w:multiLevelType w:val="hybridMultilevel"/>
    <w:tmpl w:val="F2287DB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0">
    <w:nsid w:val="20482A6C"/>
    <w:multiLevelType w:val="hybridMultilevel"/>
    <w:tmpl w:val="895042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1FD2101"/>
    <w:multiLevelType w:val="multilevel"/>
    <w:tmpl w:val="B1CA19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2D357A3C"/>
    <w:multiLevelType w:val="hybridMultilevel"/>
    <w:tmpl w:val="3B4C5C24"/>
    <w:lvl w:ilvl="0" w:tplc="C3820C24">
      <w:start w:val="10"/>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E3A2E3A"/>
    <w:multiLevelType w:val="hybridMultilevel"/>
    <w:tmpl w:val="4A0AB10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nsid w:val="31084413"/>
    <w:multiLevelType w:val="hybridMultilevel"/>
    <w:tmpl w:val="2592A1A8"/>
    <w:lvl w:ilvl="0" w:tplc="310E6724">
      <w:start w:val="1"/>
      <w:numFmt w:val="decimal"/>
      <w:lvlText w:val="%1."/>
      <w:lvlJc w:val="left"/>
      <w:pPr>
        <w:ind w:left="720" w:hanging="360"/>
      </w:pPr>
      <w:rPr>
        <w:rFonts w:asciiTheme="minorHAnsi" w:eastAsiaTheme="minorHAnsi" w:hAnsiTheme="minorHAnsi" w:cstheme="minorBidi" w:hint="default"/>
        <w:b/>
        <w:color w:val="auto"/>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34444BB5"/>
    <w:multiLevelType w:val="hybridMultilevel"/>
    <w:tmpl w:val="2B888D6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A725676"/>
    <w:multiLevelType w:val="hybridMultilevel"/>
    <w:tmpl w:val="7666B81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nsid w:val="3E7F612E"/>
    <w:multiLevelType w:val="hybridMultilevel"/>
    <w:tmpl w:val="DBD63F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E9B6E82"/>
    <w:multiLevelType w:val="hybridMultilevel"/>
    <w:tmpl w:val="878C81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40F3788C"/>
    <w:multiLevelType w:val="hybridMultilevel"/>
    <w:tmpl w:val="D41CD8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41A21BA7"/>
    <w:multiLevelType w:val="hybridMultilevel"/>
    <w:tmpl w:val="F418BEF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1">
    <w:nsid w:val="42AF7405"/>
    <w:multiLevelType w:val="hybridMultilevel"/>
    <w:tmpl w:val="D416F57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2D51808"/>
    <w:multiLevelType w:val="multilevel"/>
    <w:tmpl w:val="C9B822AC"/>
    <w:lvl w:ilvl="0">
      <w:start w:val="1"/>
      <w:numFmt w:val="decimal"/>
      <w:pStyle w:val="Heading1"/>
      <w:lvlText w:val="%1."/>
      <w:lvlJc w:val="left"/>
      <w:pPr>
        <w:ind w:left="720" w:hanging="360"/>
      </w:pPr>
    </w:lvl>
    <w:lvl w:ilvl="1">
      <w:start w:val="1"/>
      <w:numFmt w:val="decimal"/>
      <w:lvlText w:val="%1.%2"/>
      <w:lvlJc w:val="left"/>
      <w:pPr>
        <w:ind w:left="1440" w:hanging="720"/>
      </w:p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23">
    <w:nsid w:val="43183D2D"/>
    <w:multiLevelType w:val="hybridMultilevel"/>
    <w:tmpl w:val="D318F06E"/>
    <w:lvl w:ilvl="0" w:tplc="4B9C0418">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446F0EB9"/>
    <w:multiLevelType w:val="hybridMultilevel"/>
    <w:tmpl w:val="0F44F798"/>
    <w:lvl w:ilvl="0" w:tplc="92F08B24">
      <w:start w:val="1"/>
      <w:numFmt w:val="decimal"/>
      <w:pStyle w:val="Heading2"/>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47542070"/>
    <w:multiLevelType w:val="hybridMultilevel"/>
    <w:tmpl w:val="1CE00BB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6">
    <w:nsid w:val="489E246D"/>
    <w:multiLevelType w:val="hybridMultilevel"/>
    <w:tmpl w:val="0DACD64C"/>
    <w:lvl w:ilvl="0" w:tplc="B5446E26">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4C983537"/>
    <w:multiLevelType w:val="hybridMultilevel"/>
    <w:tmpl w:val="6354293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nsid w:val="5303580C"/>
    <w:multiLevelType w:val="hybridMultilevel"/>
    <w:tmpl w:val="212AAB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5ABA591B"/>
    <w:multiLevelType w:val="hybridMultilevel"/>
    <w:tmpl w:val="39D4C29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nsid w:val="5F133073"/>
    <w:multiLevelType w:val="hybridMultilevel"/>
    <w:tmpl w:val="E9006B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5FCA1AD9"/>
    <w:multiLevelType w:val="hybridMultilevel"/>
    <w:tmpl w:val="6CAEEDC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63254F01"/>
    <w:multiLevelType w:val="hybridMultilevel"/>
    <w:tmpl w:val="54DCCB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63310DD5"/>
    <w:multiLevelType w:val="hybridMultilevel"/>
    <w:tmpl w:val="A46070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63494326"/>
    <w:multiLevelType w:val="hybridMultilevel"/>
    <w:tmpl w:val="E2D46FC2"/>
    <w:lvl w:ilvl="0" w:tplc="A476D444">
      <w:start w:val="10"/>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64F56623"/>
    <w:multiLevelType w:val="hybridMultilevel"/>
    <w:tmpl w:val="58E4B494"/>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nsid w:val="65081D73"/>
    <w:multiLevelType w:val="hybridMultilevel"/>
    <w:tmpl w:val="E24E78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677B325C"/>
    <w:multiLevelType w:val="hybridMultilevel"/>
    <w:tmpl w:val="46407E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6D67649A"/>
    <w:multiLevelType w:val="hybridMultilevel"/>
    <w:tmpl w:val="4E44E27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nsid w:val="714F40E7"/>
    <w:multiLevelType w:val="hybridMultilevel"/>
    <w:tmpl w:val="2A60172C"/>
    <w:lvl w:ilvl="0" w:tplc="9D1A758E">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76E45FBF"/>
    <w:multiLevelType w:val="hybridMultilevel"/>
    <w:tmpl w:val="BF663F8C"/>
    <w:lvl w:ilvl="0" w:tplc="A476D444">
      <w:start w:val="10"/>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6"/>
  </w:num>
  <w:num w:numId="2">
    <w:abstractNumId w:val="21"/>
  </w:num>
  <w:num w:numId="3">
    <w:abstractNumId w:val="3"/>
  </w:num>
  <w:num w:numId="4">
    <w:abstractNumId w:val="8"/>
  </w:num>
  <w:num w:numId="5">
    <w:abstractNumId w:val="10"/>
  </w:num>
  <w:num w:numId="6">
    <w:abstractNumId w:val="36"/>
  </w:num>
  <w:num w:numId="7">
    <w:abstractNumId w:val="1"/>
  </w:num>
  <w:num w:numId="8">
    <w:abstractNumId w:val="28"/>
  </w:num>
  <w:num w:numId="9">
    <w:abstractNumId w:val="7"/>
  </w:num>
  <w:num w:numId="10">
    <w:abstractNumId w:val="33"/>
  </w:num>
  <w:num w:numId="11">
    <w:abstractNumId w:val="31"/>
  </w:num>
  <w:num w:numId="12">
    <w:abstractNumId w:val="15"/>
  </w:num>
  <w:num w:numId="13">
    <w:abstractNumId w:val="37"/>
  </w:num>
  <w:num w:numId="14">
    <w:abstractNumId w:val="30"/>
  </w:num>
  <w:num w:numId="15">
    <w:abstractNumId w:val="12"/>
  </w:num>
  <w:num w:numId="16">
    <w:abstractNumId w:val="34"/>
  </w:num>
  <w:num w:numId="17">
    <w:abstractNumId w:val="40"/>
  </w:num>
  <w:num w:numId="18">
    <w:abstractNumId w:val="17"/>
  </w:num>
  <w:num w:numId="19">
    <w:abstractNumId w:val="22"/>
  </w:num>
  <w:num w:numId="20">
    <w:abstractNumId w:val="22"/>
  </w:num>
  <w:num w:numId="21">
    <w:abstractNumId w:val="24"/>
  </w:num>
  <w:num w:numId="22">
    <w:abstractNumId w:val="0"/>
  </w:num>
  <w:num w:numId="23">
    <w:abstractNumId w:val="14"/>
  </w:num>
  <w:num w:numId="24">
    <w:abstractNumId w:val="18"/>
  </w:num>
  <w:num w:numId="25">
    <w:abstractNumId w:val="39"/>
  </w:num>
  <w:num w:numId="26">
    <w:abstractNumId w:val="5"/>
  </w:num>
  <w:num w:numId="27">
    <w:abstractNumId w:val="32"/>
  </w:num>
  <w:num w:numId="28">
    <w:abstractNumId w:val="22"/>
  </w:num>
  <w:num w:numId="29">
    <w:abstractNumId w:val="22"/>
  </w:num>
  <w:num w:numId="30">
    <w:abstractNumId w:val="11"/>
  </w:num>
  <w:num w:numId="31">
    <w:abstractNumId w:val="23"/>
  </w:num>
  <w:num w:numId="32">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6"/>
  </w:num>
  <w:num w:numId="36">
    <w:abstractNumId w:val="27"/>
  </w:num>
  <w:num w:numId="37">
    <w:abstractNumId w:val="13"/>
  </w:num>
  <w:num w:numId="38">
    <w:abstractNumId w:val="35"/>
  </w:num>
  <w:num w:numId="39">
    <w:abstractNumId w:val="16"/>
  </w:num>
  <w:num w:numId="40">
    <w:abstractNumId w:val="20"/>
  </w:num>
  <w:num w:numId="41">
    <w:abstractNumId w:val="9"/>
  </w:num>
  <w:num w:numId="42">
    <w:abstractNumId w:val="38"/>
  </w:num>
  <w:num w:numId="43">
    <w:abstractNumId w:val="2"/>
  </w:num>
  <w:num w:numId="44">
    <w:abstractNumId w:val="29"/>
  </w:num>
  <w:num w:numId="45">
    <w:abstractNumId w:val="19"/>
  </w:num>
  <w:num w:numId="46">
    <w:abstractNumId w:val="25"/>
  </w:num>
  <w:num w:numId="47">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4"/>
  </w:num>
  <w:num w:numId="49">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Bitterman, Danielle">
    <w15:presenceInfo w15:providerId="None" w15:userId="Bitterman, Danielle"/>
  </w15:person>
  <w15:person w15:author="Raymond Mak">
    <w15:presenceInfo w15:providerId="Windows Live" w15:userId="fc4e3cd706814d1a"/>
  </w15:person>
  <w15:person w15:author="Savova, Guergana">
    <w15:presenceInfo w15:providerId="AD" w15:userId="S-1-5-21-1343024091-179605362-1801674531-104132"/>
  </w15:person>
  <w15:person w15:author="Bitterman, Danielle S.,M.D.">
    <w15:presenceInfo w15:providerId="AD" w15:userId="S::Danielle_Bitterman@DFCI.HARVARD.EDU::5d6e67a6-11d0-4adc-b7df-57a82c3da46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grammar="clean"/>
  <w:defaultTabStop w:val="720"/>
  <w:characterSpacingControl w:val="doNotCompress"/>
  <w:hdrShapeDefaults>
    <o:shapedefaults v:ext="edit" spidmax="2050"/>
    <o:shapelayout v:ext="edit">
      <o:idmap v:ext="edit" data="2"/>
    </o:shapelayout>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528E3"/>
    <w:rsid w:val="0000123F"/>
    <w:rsid w:val="00003902"/>
    <w:rsid w:val="00006CC3"/>
    <w:rsid w:val="00016616"/>
    <w:rsid w:val="00020BA5"/>
    <w:rsid w:val="0003115B"/>
    <w:rsid w:val="0006782F"/>
    <w:rsid w:val="00072C85"/>
    <w:rsid w:val="00072D19"/>
    <w:rsid w:val="000800EC"/>
    <w:rsid w:val="00080EDF"/>
    <w:rsid w:val="000A0447"/>
    <w:rsid w:val="000A19CC"/>
    <w:rsid w:val="000A204B"/>
    <w:rsid w:val="000A3AA7"/>
    <w:rsid w:val="000A5D68"/>
    <w:rsid w:val="000A609B"/>
    <w:rsid w:val="000B536F"/>
    <w:rsid w:val="000D158A"/>
    <w:rsid w:val="000D304D"/>
    <w:rsid w:val="000D3B43"/>
    <w:rsid w:val="000D6A20"/>
    <w:rsid w:val="000D6E7D"/>
    <w:rsid w:val="000D7D9F"/>
    <w:rsid w:val="000F21CF"/>
    <w:rsid w:val="000F55D1"/>
    <w:rsid w:val="000F64E4"/>
    <w:rsid w:val="00111500"/>
    <w:rsid w:val="00111C6E"/>
    <w:rsid w:val="001138F7"/>
    <w:rsid w:val="00113A4C"/>
    <w:rsid w:val="001219F6"/>
    <w:rsid w:val="001255CB"/>
    <w:rsid w:val="00125FE5"/>
    <w:rsid w:val="00147F6A"/>
    <w:rsid w:val="001564BE"/>
    <w:rsid w:val="0017014F"/>
    <w:rsid w:val="00190A4C"/>
    <w:rsid w:val="00193108"/>
    <w:rsid w:val="00193B8F"/>
    <w:rsid w:val="001B509C"/>
    <w:rsid w:val="001B6B2F"/>
    <w:rsid w:val="001D75A4"/>
    <w:rsid w:val="001E2A25"/>
    <w:rsid w:val="00202F06"/>
    <w:rsid w:val="0020798A"/>
    <w:rsid w:val="00207CB0"/>
    <w:rsid w:val="002136BB"/>
    <w:rsid w:val="00216754"/>
    <w:rsid w:val="00217773"/>
    <w:rsid w:val="00242626"/>
    <w:rsid w:val="002444CA"/>
    <w:rsid w:val="002520C6"/>
    <w:rsid w:val="00255C1B"/>
    <w:rsid w:val="00263400"/>
    <w:rsid w:val="002679D0"/>
    <w:rsid w:val="00287D67"/>
    <w:rsid w:val="0029128B"/>
    <w:rsid w:val="002B5DC4"/>
    <w:rsid w:val="002D5F26"/>
    <w:rsid w:val="002E47F2"/>
    <w:rsid w:val="002F3A1F"/>
    <w:rsid w:val="002F518C"/>
    <w:rsid w:val="003026C5"/>
    <w:rsid w:val="0031120C"/>
    <w:rsid w:val="00313935"/>
    <w:rsid w:val="003139E1"/>
    <w:rsid w:val="003226B1"/>
    <w:rsid w:val="00324ECA"/>
    <w:rsid w:val="003266EB"/>
    <w:rsid w:val="00342A41"/>
    <w:rsid w:val="00351E72"/>
    <w:rsid w:val="0035376B"/>
    <w:rsid w:val="00361D55"/>
    <w:rsid w:val="00377FAE"/>
    <w:rsid w:val="00382C59"/>
    <w:rsid w:val="003835C9"/>
    <w:rsid w:val="003A0433"/>
    <w:rsid w:val="003A0FF6"/>
    <w:rsid w:val="003B2075"/>
    <w:rsid w:val="003B3B9E"/>
    <w:rsid w:val="003B3D0B"/>
    <w:rsid w:val="003B69C0"/>
    <w:rsid w:val="003C3C28"/>
    <w:rsid w:val="003C799B"/>
    <w:rsid w:val="003D12AA"/>
    <w:rsid w:val="004020CE"/>
    <w:rsid w:val="004032B0"/>
    <w:rsid w:val="00413476"/>
    <w:rsid w:val="00415962"/>
    <w:rsid w:val="00427481"/>
    <w:rsid w:val="004419AA"/>
    <w:rsid w:val="00461848"/>
    <w:rsid w:val="00467326"/>
    <w:rsid w:val="00474B36"/>
    <w:rsid w:val="00474B45"/>
    <w:rsid w:val="00482C18"/>
    <w:rsid w:val="0049724C"/>
    <w:rsid w:val="00497E5B"/>
    <w:rsid w:val="004A040A"/>
    <w:rsid w:val="004A2B45"/>
    <w:rsid w:val="004A3190"/>
    <w:rsid w:val="004C4846"/>
    <w:rsid w:val="004E2FB5"/>
    <w:rsid w:val="004F3CA5"/>
    <w:rsid w:val="00500811"/>
    <w:rsid w:val="00516361"/>
    <w:rsid w:val="005228AD"/>
    <w:rsid w:val="00530806"/>
    <w:rsid w:val="00530850"/>
    <w:rsid w:val="00532B02"/>
    <w:rsid w:val="00535457"/>
    <w:rsid w:val="00545BAF"/>
    <w:rsid w:val="005509E2"/>
    <w:rsid w:val="0055647E"/>
    <w:rsid w:val="00563873"/>
    <w:rsid w:val="00571FDB"/>
    <w:rsid w:val="00574297"/>
    <w:rsid w:val="005803E8"/>
    <w:rsid w:val="00581ABF"/>
    <w:rsid w:val="00586B67"/>
    <w:rsid w:val="00586C22"/>
    <w:rsid w:val="005962CB"/>
    <w:rsid w:val="005A0649"/>
    <w:rsid w:val="005B6D97"/>
    <w:rsid w:val="005C251E"/>
    <w:rsid w:val="005C77C8"/>
    <w:rsid w:val="005D3ED6"/>
    <w:rsid w:val="005E5556"/>
    <w:rsid w:val="005F59A2"/>
    <w:rsid w:val="006062D3"/>
    <w:rsid w:val="00616C00"/>
    <w:rsid w:val="0061794A"/>
    <w:rsid w:val="00641F5F"/>
    <w:rsid w:val="00647DF6"/>
    <w:rsid w:val="0065232D"/>
    <w:rsid w:val="006551D4"/>
    <w:rsid w:val="00691C7E"/>
    <w:rsid w:val="006A0B2F"/>
    <w:rsid w:val="006B447C"/>
    <w:rsid w:val="006D275E"/>
    <w:rsid w:val="006E2EF0"/>
    <w:rsid w:val="006E3676"/>
    <w:rsid w:val="006F654F"/>
    <w:rsid w:val="007112AD"/>
    <w:rsid w:val="00722BEF"/>
    <w:rsid w:val="00724B17"/>
    <w:rsid w:val="00731D0B"/>
    <w:rsid w:val="00771D8F"/>
    <w:rsid w:val="00780D81"/>
    <w:rsid w:val="007949F8"/>
    <w:rsid w:val="007B79FB"/>
    <w:rsid w:val="007C7AE0"/>
    <w:rsid w:val="007C7DCC"/>
    <w:rsid w:val="007D26BA"/>
    <w:rsid w:val="007D2DE3"/>
    <w:rsid w:val="007D3363"/>
    <w:rsid w:val="00801496"/>
    <w:rsid w:val="00801AFB"/>
    <w:rsid w:val="0080283A"/>
    <w:rsid w:val="00811F04"/>
    <w:rsid w:val="0084076F"/>
    <w:rsid w:val="008528E3"/>
    <w:rsid w:val="008553EA"/>
    <w:rsid w:val="00861C27"/>
    <w:rsid w:val="00873543"/>
    <w:rsid w:val="00873BE6"/>
    <w:rsid w:val="00897C03"/>
    <w:rsid w:val="008A25A6"/>
    <w:rsid w:val="008A4E5E"/>
    <w:rsid w:val="008A71E7"/>
    <w:rsid w:val="008B25D0"/>
    <w:rsid w:val="008B2887"/>
    <w:rsid w:val="008B59DE"/>
    <w:rsid w:val="008C64ED"/>
    <w:rsid w:val="008D489C"/>
    <w:rsid w:val="008E36A2"/>
    <w:rsid w:val="008F24B7"/>
    <w:rsid w:val="009254A1"/>
    <w:rsid w:val="00925B92"/>
    <w:rsid w:val="00927959"/>
    <w:rsid w:val="00934DF8"/>
    <w:rsid w:val="00937A83"/>
    <w:rsid w:val="00957098"/>
    <w:rsid w:val="0097248E"/>
    <w:rsid w:val="00975EA0"/>
    <w:rsid w:val="0097615F"/>
    <w:rsid w:val="00980725"/>
    <w:rsid w:val="00983E8D"/>
    <w:rsid w:val="0098481E"/>
    <w:rsid w:val="00996B92"/>
    <w:rsid w:val="00997AE7"/>
    <w:rsid w:val="009A2DFC"/>
    <w:rsid w:val="009A6E3F"/>
    <w:rsid w:val="009A7C87"/>
    <w:rsid w:val="009B2973"/>
    <w:rsid w:val="009C1FEE"/>
    <w:rsid w:val="009C59E2"/>
    <w:rsid w:val="009D6D03"/>
    <w:rsid w:val="00A0439F"/>
    <w:rsid w:val="00A15FEB"/>
    <w:rsid w:val="00A243CC"/>
    <w:rsid w:val="00A35448"/>
    <w:rsid w:val="00A41EFD"/>
    <w:rsid w:val="00A42A7A"/>
    <w:rsid w:val="00A575C8"/>
    <w:rsid w:val="00A640CB"/>
    <w:rsid w:val="00A72304"/>
    <w:rsid w:val="00A8094D"/>
    <w:rsid w:val="00A94427"/>
    <w:rsid w:val="00A94937"/>
    <w:rsid w:val="00AA07E2"/>
    <w:rsid w:val="00AB0A01"/>
    <w:rsid w:val="00AB1A3D"/>
    <w:rsid w:val="00AB4A13"/>
    <w:rsid w:val="00AD183B"/>
    <w:rsid w:val="00AD6CDD"/>
    <w:rsid w:val="00AE19FF"/>
    <w:rsid w:val="00AE2EC3"/>
    <w:rsid w:val="00AF0DC3"/>
    <w:rsid w:val="00AF4ECD"/>
    <w:rsid w:val="00B0375A"/>
    <w:rsid w:val="00B05219"/>
    <w:rsid w:val="00B16D7A"/>
    <w:rsid w:val="00B30D54"/>
    <w:rsid w:val="00B42412"/>
    <w:rsid w:val="00B5204D"/>
    <w:rsid w:val="00B56B0F"/>
    <w:rsid w:val="00B732B5"/>
    <w:rsid w:val="00B73C05"/>
    <w:rsid w:val="00B83220"/>
    <w:rsid w:val="00BA479E"/>
    <w:rsid w:val="00BB4F5B"/>
    <w:rsid w:val="00BC5D14"/>
    <w:rsid w:val="00BD3B57"/>
    <w:rsid w:val="00BD3BE9"/>
    <w:rsid w:val="00BD689F"/>
    <w:rsid w:val="00BF658B"/>
    <w:rsid w:val="00BF7D4E"/>
    <w:rsid w:val="00C05F0F"/>
    <w:rsid w:val="00C11BA8"/>
    <w:rsid w:val="00C233D2"/>
    <w:rsid w:val="00C26AAF"/>
    <w:rsid w:val="00C26EB2"/>
    <w:rsid w:val="00C33D64"/>
    <w:rsid w:val="00C418C2"/>
    <w:rsid w:val="00C545AD"/>
    <w:rsid w:val="00C66B42"/>
    <w:rsid w:val="00C70CDE"/>
    <w:rsid w:val="00C71E40"/>
    <w:rsid w:val="00C764A5"/>
    <w:rsid w:val="00CA1CB4"/>
    <w:rsid w:val="00CB127D"/>
    <w:rsid w:val="00CB5259"/>
    <w:rsid w:val="00CB5E6D"/>
    <w:rsid w:val="00CC123E"/>
    <w:rsid w:val="00CC64E7"/>
    <w:rsid w:val="00CC7A69"/>
    <w:rsid w:val="00CD1EDC"/>
    <w:rsid w:val="00CE3FC6"/>
    <w:rsid w:val="00CF3D75"/>
    <w:rsid w:val="00D01852"/>
    <w:rsid w:val="00D117FD"/>
    <w:rsid w:val="00D22E70"/>
    <w:rsid w:val="00D30B30"/>
    <w:rsid w:val="00D350C6"/>
    <w:rsid w:val="00D5092A"/>
    <w:rsid w:val="00D52917"/>
    <w:rsid w:val="00D536AC"/>
    <w:rsid w:val="00D62CF3"/>
    <w:rsid w:val="00D63065"/>
    <w:rsid w:val="00D710A2"/>
    <w:rsid w:val="00D73FB6"/>
    <w:rsid w:val="00D84D5D"/>
    <w:rsid w:val="00D97E28"/>
    <w:rsid w:val="00DA025A"/>
    <w:rsid w:val="00DB5B4F"/>
    <w:rsid w:val="00DC3329"/>
    <w:rsid w:val="00DC3E26"/>
    <w:rsid w:val="00DC478F"/>
    <w:rsid w:val="00DD123D"/>
    <w:rsid w:val="00DD2B34"/>
    <w:rsid w:val="00DE4D17"/>
    <w:rsid w:val="00DE7510"/>
    <w:rsid w:val="00DF1641"/>
    <w:rsid w:val="00DF3938"/>
    <w:rsid w:val="00E11094"/>
    <w:rsid w:val="00E26019"/>
    <w:rsid w:val="00E26119"/>
    <w:rsid w:val="00E27C9C"/>
    <w:rsid w:val="00E46BED"/>
    <w:rsid w:val="00E568BD"/>
    <w:rsid w:val="00E60ADF"/>
    <w:rsid w:val="00E706EA"/>
    <w:rsid w:val="00E77958"/>
    <w:rsid w:val="00E834AD"/>
    <w:rsid w:val="00E93C30"/>
    <w:rsid w:val="00EC15A5"/>
    <w:rsid w:val="00ED0126"/>
    <w:rsid w:val="00ED4D18"/>
    <w:rsid w:val="00EE0289"/>
    <w:rsid w:val="00EE4975"/>
    <w:rsid w:val="00EE50D6"/>
    <w:rsid w:val="00EE64FB"/>
    <w:rsid w:val="00EE77C9"/>
    <w:rsid w:val="00EF67F8"/>
    <w:rsid w:val="00F0472B"/>
    <w:rsid w:val="00F139CF"/>
    <w:rsid w:val="00F15C78"/>
    <w:rsid w:val="00F30FB1"/>
    <w:rsid w:val="00F3505A"/>
    <w:rsid w:val="00F5421C"/>
    <w:rsid w:val="00F5755F"/>
    <w:rsid w:val="00F62D8B"/>
    <w:rsid w:val="00F657D8"/>
    <w:rsid w:val="00F82BE4"/>
    <w:rsid w:val="00F86548"/>
    <w:rsid w:val="00FA0758"/>
    <w:rsid w:val="00FA43A5"/>
    <w:rsid w:val="00FC0548"/>
    <w:rsid w:val="00FC4932"/>
    <w:rsid w:val="00FD1A77"/>
    <w:rsid w:val="00FD5AD5"/>
    <w:rsid w:val="00FF1B3D"/>
    <w:rsid w:val="2EB3C110"/>
    <w:rsid w:val="447D4016"/>
    <w:rsid w:val="4FF2B6D3"/>
    <w:rsid w:val="5DA7FEDC"/>
    <w:rsid w:val="65C8029B"/>
    <w:rsid w:val="67697C8E"/>
    <w:rsid w:val="72E1E19F"/>
    <w:rsid w:val="741EEAD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14:docId w14:val="0EB3D4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11500"/>
  </w:style>
  <w:style w:type="paragraph" w:styleId="Heading1">
    <w:name w:val="heading 1"/>
    <w:basedOn w:val="Normal"/>
    <w:next w:val="Normal"/>
    <w:link w:val="Heading1Char"/>
    <w:uiPriority w:val="9"/>
    <w:qFormat/>
    <w:rsid w:val="00D5092A"/>
    <w:pPr>
      <w:keepNext/>
      <w:keepLines/>
      <w:numPr>
        <w:numId w:val="19"/>
      </w:numPr>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D5092A"/>
    <w:pPr>
      <w:keepNext/>
      <w:keepLines/>
      <w:numPr>
        <w:numId w:val="21"/>
      </w:numPr>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006CC3"/>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80D81"/>
    <w:pPr>
      <w:ind w:left="720"/>
      <w:contextualSpacing/>
    </w:pPr>
  </w:style>
  <w:style w:type="character" w:styleId="Hyperlink">
    <w:name w:val="Hyperlink"/>
    <w:basedOn w:val="DefaultParagraphFont"/>
    <w:uiPriority w:val="99"/>
    <w:unhideWhenUsed/>
    <w:rsid w:val="00CB127D"/>
    <w:rPr>
      <w:color w:val="0000FF" w:themeColor="hyperlink"/>
      <w:u w:val="single"/>
    </w:rPr>
  </w:style>
  <w:style w:type="character" w:styleId="CommentReference">
    <w:name w:val="annotation reference"/>
    <w:basedOn w:val="DefaultParagraphFont"/>
    <w:uiPriority w:val="99"/>
    <w:semiHidden/>
    <w:unhideWhenUsed/>
    <w:rsid w:val="0065232D"/>
    <w:rPr>
      <w:sz w:val="16"/>
      <w:szCs w:val="16"/>
    </w:rPr>
  </w:style>
  <w:style w:type="paragraph" w:styleId="CommentText">
    <w:name w:val="annotation text"/>
    <w:basedOn w:val="Normal"/>
    <w:link w:val="CommentTextChar"/>
    <w:uiPriority w:val="99"/>
    <w:semiHidden/>
    <w:unhideWhenUsed/>
    <w:rsid w:val="0065232D"/>
    <w:pPr>
      <w:spacing w:line="240" w:lineRule="auto"/>
    </w:pPr>
    <w:rPr>
      <w:sz w:val="20"/>
      <w:szCs w:val="20"/>
    </w:rPr>
  </w:style>
  <w:style w:type="character" w:customStyle="1" w:styleId="CommentTextChar">
    <w:name w:val="Comment Text Char"/>
    <w:basedOn w:val="DefaultParagraphFont"/>
    <w:link w:val="CommentText"/>
    <w:uiPriority w:val="99"/>
    <w:semiHidden/>
    <w:rsid w:val="0065232D"/>
    <w:rPr>
      <w:sz w:val="20"/>
      <w:szCs w:val="20"/>
    </w:rPr>
  </w:style>
  <w:style w:type="paragraph" w:styleId="CommentSubject">
    <w:name w:val="annotation subject"/>
    <w:basedOn w:val="CommentText"/>
    <w:next w:val="CommentText"/>
    <w:link w:val="CommentSubjectChar"/>
    <w:uiPriority w:val="99"/>
    <w:semiHidden/>
    <w:unhideWhenUsed/>
    <w:rsid w:val="0065232D"/>
    <w:rPr>
      <w:b/>
      <w:bCs/>
    </w:rPr>
  </w:style>
  <w:style w:type="character" w:customStyle="1" w:styleId="CommentSubjectChar">
    <w:name w:val="Comment Subject Char"/>
    <w:basedOn w:val="CommentTextChar"/>
    <w:link w:val="CommentSubject"/>
    <w:uiPriority w:val="99"/>
    <w:semiHidden/>
    <w:rsid w:val="0065232D"/>
    <w:rPr>
      <w:b/>
      <w:bCs/>
      <w:sz w:val="20"/>
      <w:szCs w:val="20"/>
    </w:rPr>
  </w:style>
  <w:style w:type="paragraph" w:styleId="BalloonText">
    <w:name w:val="Balloon Text"/>
    <w:basedOn w:val="Normal"/>
    <w:link w:val="BalloonTextChar"/>
    <w:uiPriority w:val="99"/>
    <w:semiHidden/>
    <w:unhideWhenUsed/>
    <w:rsid w:val="0065232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5232D"/>
    <w:rPr>
      <w:rFonts w:ascii="Tahoma" w:hAnsi="Tahoma" w:cs="Tahoma"/>
      <w:sz w:val="16"/>
      <w:szCs w:val="16"/>
    </w:rPr>
  </w:style>
  <w:style w:type="character" w:customStyle="1" w:styleId="Heading1Char">
    <w:name w:val="Heading 1 Char"/>
    <w:basedOn w:val="DefaultParagraphFont"/>
    <w:link w:val="Heading1"/>
    <w:uiPriority w:val="9"/>
    <w:rsid w:val="00D5092A"/>
    <w:rPr>
      <w:rFonts w:asciiTheme="majorHAnsi" w:eastAsiaTheme="majorEastAsia" w:hAnsiTheme="majorHAnsi" w:cstheme="majorBidi"/>
      <w:color w:val="365F91" w:themeColor="accent1" w:themeShade="BF"/>
      <w:sz w:val="32"/>
      <w:szCs w:val="32"/>
    </w:rPr>
  </w:style>
  <w:style w:type="character" w:customStyle="1" w:styleId="Heading2Char">
    <w:name w:val="Heading 2 Char"/>
    <w:basedOn w:val="DefaultParagraphFont"/>
    <w:link w:val="Heading2"/>
    <w:uiPriority w:val="9"/>
    <w:rsid w:val="00D5092A"/>
    <w:rPr>
      <w:rFonts w:asciiTheme="majorHAnsi" w:eastAsiaTheme="majorEastAsia" w:hAnsiTheme="majorHAnsi" w:cstheme="majorBidi"/>
      <w:color w:val="365F91" w:themeColor="accent1" w:themeShade="BF"/>
      <w:sz w:val="26"/>
      <w:szCs w:val="26"/>
    </w:rPr>
  </w:style>
  <w:style w:type="paragraph" w:styleId="Header">
    <w:name w:val="header"/>
    <w:basedOn w:val="Normal"/>
    <w:link w:val="HeaderChar"/>
    <w:uiPriority w:val="99"/>
    <w:unhideWhenUsed/>
    <w:rsid w:val="00CC64E7"/>
    <w:pPr>
      <w:tabs>
        <w:tab w:val="center" w:pos="4680"/>
        <w:tab w:val="right" w:pos="9360"/>
      </w:tabs>
      <w:spacing w:after="0" w:line="240" w:lineRule="auto"/>
    </w:pPr>
  </w:style>
  <w:style w:type="character" w:customStyle="1" w:styleId="HeaderChar">
    <w:name w:val="Header Char"/>
    <w:basedOn w:val="DefaultParagraphFont"/>
    <w:link w:val="Header"/>
    <w:uiPriority w:val="99"/>
    <w:rsid w:val="00CC64E7"/>
  </w:style>
  <w:style w:type="paragraph" w:styleId="Footer">
    <w:name w:val="footer"/>
    <w:basedOn w:val="Normal"/>
    <w:link w:val="FooterChar"/>
    <w:uiPriority w:val="99"/>
    <w:unhideWhenUsed/>
    <w:rsid w:val="00CC64E7"/>
    <w:pPr>
      <w:tabs>
        <w:tab w:val="center" w:pos="4680"/>
        <w:tab w:val="right" w:pos="9360"/>
      </w:tabs>
      <w:spacing w:after="0" w:line="240" w:lineRule="auto"/>
    </w:pPr>
  </w:style>
  <w:style w:type="character" w:customStyle="1" w:styleId="FooterChar">
    <w:name w:val="Footer Char"/>
    <w:basedOn w:val="DefaultParagraphFont"/>
    <w:link w:val="Footer"/>
    <w:uiPriority w:val="99"/>
    <w:rsid w:val="00CC64E7"/>
  </w:style>
  <w:style w:type="paragraph" w:styleId="TOCHeading">
    <w:name w:val="TOC Heading"/>
    <w:basedOn w:val="Heading1"/>
    <w:next w:val="Normal"/>
    <w:uiPriority w:val="39"/>
    <w:unhideWhenUsed/>
    <w:qFormat/>
    <w:rsid w:val="00CC64E7"/>
    <w:pPr>
      <w:numPr>
        <w:numId w:val="0"/>
      </w:numPr>
      <w:spacing w:line="259" w:lineRule="auto"/>
      <w:outlineLvl w:val="9"/>
    </w:pPr>
  </w:style>
  <w:style w:type="paragraph" w:styleId="TOC1">
    <w:name w:val="toc 1"/>
    <w:basedOn w:val="Normal"/>
    <w:next w:val="Normal"/>
    <w:autoRedefine/>
    <w:uiPriority w:val="39"/>
    <w:unhideWhenUsed/>
    <w:rsid w:val="00CC64E7"/>
    <w:pPr>
      <w:spacing w:after="100"/>
    </w:pPr>
  </w:style>
  <w:style w:type="paragraph" w:styleId="TOC2">
    <w:name w:val="toc 2"/>
    <w:basedOn w:val="Normal"/>
    <w:next w:val="Normal"/>
    <w:autoRedefine/>
    <w:uiPriority w:val="39"/>
    <w:unhideWhenUsed/>
    <w:rsid w:val="00CC64E7"/>
    <w:pPr>
      <w:spacing w:after="100"/>
      <w:ind w:left="220"/>
    </w:pPr>
  </w:style>
  <w:style w:type="table" w:styleId="TableGrid">
    <w:name w:val="Table Grid"/>
    <w:basedOn w:val="TableNormal"/>
    <w:uiPriority w:val="59"/>
    <w:rsid w:val="00F5755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entity">
    <w:name w:val="entity"/>
    <w:basedOn w:val="DefaultParagraphFont"/>
    <w:rsid w:val="002E47F2"/>
  </w:style>
  <w:style w:type="character" w:customStyle="1" w:styleId="overlap">
    <w:name w:val="overlap"/>
    <w:basedOn w:val="DefaultParagraphFont"/>
    <w:rsid w:val="000B536F"/>
  </w:style>
  <w:style w:type="character" w:customStyle="1" w:styleId="jstreeschema">
    <w:name w:val="jstreeschema"/>
    <w:basedOn w:val="DefaultParagraphFont"/>
    <w:rsid w:val="000B536F"/>
  </w:style>
  <w:style w:type="character" w:customStyle="1" w:styleId="Heading3Char">
    <w:name w:val="Heading 3 Char"/>
    <w:basedOn w:val="DefaultParagraphFont"/>
    <w:link w:val="Heading3"/>
    <w:uiPriority w:val="9"/>
    <w:rsid w:val="00006CC3"/>
    <w:rPr>
      <w:rFonts w:asciiTheme="majorHAnsi" w:eastAsiaTheme="majorEastAsia" w:hAnsiTheme="majorHAnsi" w:cstheme="majorBidi"/>
      <w:b/>
      <w:bCs/>
      <w:color w:val="4F81BD" w:themeColor="accent1"/>
    </w:rPr>
  </w:style>
  <w:style w:type="paragraph" w:customStyle="1" w:styleId="paragraph">
    <w:name w:val="paragraph"/>
    <w:basedOn w:val="Normal"/>
    <w:rsid w:val="00207CB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DefaultParagraphFont"/>
    <w:rsid w:val="00207CB0"/>
  </w:style>
  <w:style w:type="character" w:customStyle="1" w:styleId="eop">
    <w:name w:val="eop"/>
    <w:basedOn w:val="DefaultParagraphFont"/>
    <w:rsid w:val="00207CB0"/>
  </w:style>
  <w:style w:type="character" w:customStyle="1" w:styleId="spellingerror">
    <w:name w:val="spellingerror"/>
    <w:basedOn w:val="DefaultParagraphFont"/>
    <w:rsid w:val="00207CB0"/>
  </w:style>
  <w:style w:type="character" w:customStyle="1" w:styleId="scxw130843755">
    <w:name w:val="scxw130843755"/>
    <w:basedOn w:val="DefaultParagraphFont"/>
    <w:rsid w:val="00207CB0"/>
  </w:style>
  <w:style w:type="character" w:styleId="FollowedHyperlink">
    <w:name w:val="FollowedHyperlink"/>
    <w:basedOn w:val="DefaultParagraphFont"/>
    <w:uiPriority w:val="99"/>
    <w:semiHidden/>
    <w:unhideWhenUsed/>
    <w:rsid w:val="00897C03"/>
    <w:rPr>
      <w:color w:val="80008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11500"/>
  </w:style>
  <w:style w:type="paragraph" w:styleId="Heading1">
    <w:name w:val="heading 1"/>
    <w:basedOn w:val="Normal"/>
    <w:next w:val="Normal"/>
    <w:link w:val="Heading1Char"/>
    <w:uiPriority w:val="9"/>
    <w:qFormat/>
    <w:rsid w:val="00D5092A"/>
    <w:pPr>
      <w:keepNext/>
      <w:keepLines/>
      <w:numPr>
        <w:numId w:val="19"/>
      </w:numPr>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D5092A"/>
    <w:pPr>
      <w:keepNext/>
      <w:keepLines/>
      <w:numPr>
        <w:numId w:val="21"/>
      </w:numPr>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006CC3"/>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80D81"/>
    <w:pPr>
      <w:ind w:left="720"/>
      <w:contextualSpacing/>
    </w:pPr>
  </w:style>
  <w:style w:type="character" w:styleId="Hyperlink">
    <w:name w:val="Hyperlink"/>
    <w:basedOn w:val="DefaultParagraphFont"/>
    <w:uiPriority w:val="99"/>
    <w:unhideWhenUsed/>
    <w:rsid w:val="00CB127D"/>
    <w:rPr>
      <w:color w:val="0000FF" w:themeColor="hyperlink"/>
      <w:u w:val="single"/>
    </w:rPr>
  </w:style>
  <w:style w:type="character" w:styleId="CommentReference">
    <w:name w:val="annotation reference"/>
    <w:basedOn w:val="DefaultParagraphFont"/>
    <w:uiPriority w:val="99"/>
    <w:semiHidden/>
    <w:unhideWhenUsed/>
    <w:rsid w:val="0065232D"/>
    <w:rPr>
      <w:sz w:val="16"/>
      <w:szCs w:val="16"/>
    </w:rPr>
  </w:style>
  <w:style w:type="paragraph" w:styleId="CommentText">
    <w:name w:val="annotation text"/>
    <w:basedOn w:val="Normal"/>
    <w:link w:val="CommentTextChar"/>
    <w:uiPriority w:val="99"/>
    <w:semiHidden/>
    <w:unhideWhenUsed/>
    <w:rsid w:val="0065232D"/>
    <w:pPr>
      <w:spacing w:line="240" w:lineRule="auto"/>
    </w:pPr>
    <w:rPr>
      <w:sz w:val="20"/>
      <w:szCs w:val="20"/>
    </w:rPr>
  </w:style>
  <w:style w:type="character" w:customStyle="1" w:styleId="CommentTextChar">
    <w:name w:val="Comment Text Char"/>
    <w:basedOn w:val="DefaultParagraphFont"/>
    <w:link w:val="CommentText"/>
    <w:uiPriority w:val="99"/>
    <w:semiHidden/>
    <w:rsid w:val="0065232D"/>
    <w:rPr>
      <w:sz w:val="20"/>
      <w:szCs w:val="20"/>
    </w:rPr>
  </w:style>
  <w:style w:type="paragraph" w:styleId="CommentSubject">
    <w:name w:val="annotation subject"/>
    <w:basedOn w:val="CommentText"/>
    <w:next w:val="CommentText"/>
    <w:link w:val="CommentSubjectChar"/>
    <w:uiPriority w:val="99"/>
    <w:semiHidden/>
    <w:unhideWhenUsed/>
    <w:rsid w:val="0065232D"/>
    <w:rPr>
      <w:b/>
      <w:bCs/>
    </w:rPr>
  </w:style>
  <w:style w:type="character" w:customStyle="1" w:styleId="CommentSubjectChar">
    <w:name w:val="Comment Subject Char"/>
    <w:basedOn w:val="CommentTextChar"/>
    <w:link w:val="CommentSubject"/>
    <w:uiPriority w:val="99"/>
    <w:semiHidden/>
    <w:rsid w:val="0065232D"/>
    <w:rPr>
      <w:b/>
      <w:bCs/>
      <w:sz w:val="20"/>
      <w:szCs w:val="20"/>
    </w:rPr>
  </w:style>
  <w:style w:type="paragraph" w:styleId="BalloonText">
    <w:name w:val="Balloon Text"/>
    <w:basedOn w:val="Normal"/>
    <w:link w:val="BalloonTextChar"/>
    <w:uiPriority w:val="99"/>
    <w:semiHidden/>
    <w:unhideWhenUsed/>
    <w:rsid w:val="0065232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5232D"/>
    <w:rPr>
      <w:rFonts w:ascii="Tahoma" w:hAnsi="Tahoma" w:cs="Tahoma"/>
      <w:sz w:val="16"/>
      <w:szCs w:val="16"/>
    </w:rPr>
  </w:style>
  <w:style w:type="character" w:customStyle="1" w:styleId="Heading1Char">
    <w:name w:val="Heading 1 Char"/>
    <w:basedOn w:val="DefaultParagraphFont"/>
    <w:link w:val="Heading1"/>
    <w:uiPriority w:val="9"/>
    <w:rsid w:val="00D5092A"/>
    <w:rPr>
      <w:rFonts w:asciiTheme="majorHAnsi" w:eastAsiaTheme="majorEastAsia" w:hAnsiTheme="majorHAnsi" w:cstheme="majorBidi"/>
      <w:color w:val="365F91" w:themeColor="accent1" w:themeShade="BF"/>
      <w:sz w:val="32"/>
      <w:szCs w:val="32"/>
    </w:rPr>
  </w:style>
  <w:style w:type="character" w:customStyle="1" w:styleId="Heading2Char">
    <w:name w:val="Heading 2 Char"/>
    <w:basedOn w:val="DefaultParagraphFont"/>
    <w:link w:val="Heading2"/>
    <w:uiPriority w:val="9"/>
    <w:rsid w:val="00D5092A"/>
    <w:rPr>
      <w:rFonts w:asciiTheme="majorHAnsi" w:eastAsiaTheme="majorEastAsia" w:hAnsiTheme="majorHAnsi" w:cstheme="majorBidi"/>
      <w:color w:val="365F91" w:themeColor="accent1" w:themeShade="BF"/>
      <w:sz w:val="26"/>
      <w:szCs w:val="26"/>
    </w:rPr>
  </w:style>
  <w:style w:type="paragraph" w:styleId="Header">
    <w:name w:val="header"/>
    <w:basedOn w:val="Normal"/>
    <w:link w:val="HeaderChar"/>
    <w:uiPriority w:val="99"/>
    <w:unhideWhenUsed/>
    <w:rsid w:val="00CC64E7"/>
    <w:pPr>
      <w:tabs>
        <w:tab w:val="center" w:pos="4680"/>
        <w:tab w:val="right" w:pos="9360"/>
      </w:tabs>
      <w:spacing w:after="0" w:line="240" w:lineRule="auto"/>
    </w:pPr>
  </w:style>
  <w:style w:type="character" w:customStyle="1" w:styleId="HeaderChar">
    <w:name w:val="Header Char"/>
    <w:basedOn w:val="DefaultParagraphFont"/>
    <w:link w:val="Header"/>
    <w:uiPriority w:val="99"/>
    <w:rsid w:val="00CC64E7"/>
  </w:style>
  <w:style w:type="paragraph" w:styleId="Footer">
    <w:name w:val="footer"/>
    <w:basedOn w:val="Normal"/>
    <w:link w:val="FooterChar"/>
    <w:uiPriority w:val="99"/>
    <w:unhideWhenUsed/>
    <w:rsid w:val="00CC64E7"/>
    <w:pPr>
      <w:tabs>
        <w:tab w:val="center" w:pos="4680"/>
        <w:tab w:val="right" w:pos="9360"/>
      </w:tabs>
      <w:spacing w:after="0" w:line="240" w:lineRule="auto"/>
    </w:pPr>
  </w:style>
  <w:style w:type="character" w:customStyle="1" w:styleId="FooterChar">
    <w:name w:val="Footer Char"/>
    <w:basedOn w:val="DefaultParagraphFont"/>
    <w:link w:val="Footer"/>
    <w:uiPriority w:val="99"/>
    <w:rsid w:val="00CC64E7"/>
  </w:style>
  <w:style w:type="paragraph" w:styleId="TOCHeading">
    <w:name w:val="TOC Heading"/>
    <w:basedOn w:val="Heading1"/>
    <w:next w:val="Normal"/>
    <w:uiPriority w:val="39"/>
    <w:unhideWhenUsed/>
    <w:qFormat/>
    <w:rsid w:val="00CC64E7"/>
    <w:pPr>
      <w:numPr>
        <w:numId w:val="0"/>
      </w:numPr>
      <w:spacing w:line="259" w:lineRule="auto"/>
      <w:outlineLvl w:val="9"/>
    </w:pPr>
  </w:style>
  <w:style w:type="paragraph" w:styleId="TOC1">
    <w:name w:val="toc 1"/>
    <w:basedOn w:val="Normal"/>
    <w:next w:val="Normal"/>
    <w:autoRedefine/>
    <w:uiPriority w:val="39"/>
    <w:unhideWhenUsed/>
    <w:rsid w:val="00CC64E7"/>
    <w:pPr>
      <w:spacing w:after="100"/>
    </w:pPr>
  </w:style>
  <w:style w:type="paragraph" w:styleId="TOC2">
    <w:name w:val="toc 2"/>
    <w:basedOn w:val="Normal"/>
    <w:next w:val="Normal"/>
    <w:autoRedefine/>
    <w:uiPriority w:val="39"/>
    <w:unhideWhenUsed/>
    <w:rsid w:val="00CC64E7"/>
    <w:pPr>
      <w:spacing w:after="100"/>
      <w:ind w:left="220"/>
    </w:pPr>
  </w:style>
  <w:style w:type="table" w:styleId="TableGrid">
    <w:name w:val="Table Grid"/>
    <w:basedOn w:val="TableNormal"/>
    <w:uiPriority w:val="59"/>
    <w:rsid w:val="00F5755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entity">
    <w:name w:val="entity"/>
    <w:basedOn w:val="DefaultParagraphFont"/>
    <w:rsid w:val="002E47F2"/>
  </w:style>
  <w:style w:type="character" w:customStyle="1" w:styleId="overlap">
    <w:name w:val="overlap"/>
    <w:basedOn w:val="DefaultParagraphFont"/>
    <w:rsid w:val="000B536F"/>
  </w:style>
  <w:style w:type="character" w:customStyle="1" w:styleId="jstreeschema">
    <w:name w:val="jstreeschema"/>
    <w:basedOn w:val="DefaultParagraphFont"/>
    <w:rsid w:val="000B536F"/>
  </w:style>
  <w:style w:type="character" w:customStyle="1" w:styleId="Heading3Char">
    <w:name w:val="Heading 3 Char"/>
    <w:basedOn w:val="DefaultParagraphFont"/>
    <w:link w:val="Heading3"/>
    <w:uiPriority w:val="9"/>
    <w:rsid w:val="00006CC3"/>
    <w:rPr>
      <w:rFonts w:asciiTheme="majorHAnsi" w:eastAsiaTheme="majorEastAsia" w:hAnsiTheme="majorHAnsi" w:cstheme="majorBidi"/>
      <w:b/>
      <w:bCs/>
      <w:color w:val="4F81BD" w:themeColor="accent1"/>
    </w:rPr>
  </w:style>
  <w:style w:type="paragraph" w:customStyle="1" w:styleId="paragraph">
    <w:name w:val="paragraph"/>
    <w:basedOn w:val="Normal"/>
    <w:rsid w:val="00207CB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DefaultParagraphFont"/>
    <w:rsid w:val="00207CB0"/>
  </w:style>
  <w:style w:type="character" w:customStyle="1" w:styleId="eop">
    <w:name w:val="eop"/>
    <w:basedOn w:val="DefaultParagraphFont"/>
    <w:rsid w:val="00207CB0"/>
  </w:style>
  <w:style w:type="character" w:customStyle="1" w:styleId="spellingerror">
    <w:name w:val="spellingerror"/>
    <w:basedOn w:val="DefaultParagraphFont"/>
    <w:rsid w:val="00207CB0"/>
  </w:style>
  <w:style w:type="character" w:customStyle="1" w:styleId="scxw130843755">
    <w:name w:val="scxw130843755"/>
    <w:basedOn w:val="DefaultParagraphFont"/>
    <w:rsid w:val="00207CB0"/>
  </w:style>
  <w:style w:type="character" w:styleId="FollowedHyperlink">
    <w:name w:val="FollowedHyperlink"/>
    <w:basedOn w:val="DefaultParagraphFont"/>
    <w:uiPriority w:val="99"/>
    <w:semiHidden/>
    <w:unhideWhenUsed/>
    <w:rsid w:val="00897C03"/>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3817164">
      <w:bodyDiv w:val="1"/>
      <w:marLeft w:val="0"/>
      <w:marRight w:val="0"/>
      <w:marTop w:val="0"/>
      <w:marBottom w:val="0"/>
      <w:divBdr>
        <w:top w:val="none" w:sz="0" w:space="0" w:color="auto"/>
        <w:left w:val="none" w:sz="0" w:space="0" w:color="auto"/>
        <w:bottom w:val="none" w:sz="0" w:space="0" w:color="auto"/>
        <w:right w:val="none" w:sz="0" w:space="0" w:color="auto"/>
      </w:divBdr>
    </w:div>
    <w:div w:id="1036346180">
      <w:bodyDiv w:val="1"/>
      <w:marLeft w:val="0"/>
      <w:marRight w:val="0"/>
      <w:marTop w:val="0"/>
      <w:marBottom w:val="0"/>
      <w:divBdr>
        <w:top w:val="none" w:sz="0" w:space="0" w:color="auto"/>
        <w:left w:val="none" w:sz="0" w:space="0" w:color="auto"/>
        <w:bottom w:val="none" w:sz="0" w:space="0" w:color="auto"/>
        <w:right w:val="none" w:sz="0" w:space="0" w:color="auto"/>
      </w:divBdr>
      <w:divsChild>
        <w:div w:id="1149058290">
          <w:marLeft w:val="0"/>
          <w:marRight w:val="0"/>
          <w:marTop w:val="0"/>
          <w:marBottom w:val="0"/>
          <w:divBdr>
            <w:top w:val="none" w:sz="0" w:space="0" w:color="auto"/>
            <w:left w:val="none" w:sz="0" w:space="0" w:color="auto"/>
            <w:bottom w:val="none" w:sz="0" w:space="0" w:color="auto"/>
            <w:right w:val="none" w:sz="0" w:space="0" w:color="auto"/>
          </w:divBdr>
        </w:div>
        <w:div w:id="703023609">
          <w:marLeft w:val="0"/>
          <w:marRight w:val="0"/>
          <w:marTop w:val="0"/>
          <w:marBottom w:val="0"/>
          <w:divBdr>
            <w:top w:val="none" w:sz="0" w:space="0" w:color="auto"/>
            <w:left w:val="none" w:sz="0" w:space="0" w:color="auto"/>
            <w:bottom w:val="none" w:sz="0" w:space="0" w:color="auto"/>
            <w:right w:val="none" w:sz="0" w:space="0" w:color="auto"/>
          </w:divBdr>
        </w:div>
        <w:div w:id="1873880753">
          <w:marLeft w:val="0"/>
          <w:marRight w:val="0"/>
          <w:marTop w:val="0"/>
          <w:marBottom w:val="0"/>
          <w:divBdr>
            <w:top w:val="none" w:sz="0" w:space="0" w:color="auto"/>
            <w:left w:val="none" w:sz="0" w:space="0" w:color="auto"/>
            <w:bottom w:val="none" w:sz="0" w:space="0" w:color="auto"/>
            <w:right w:val="none" w:sz="0" w:space="0" w:color="auto"/>
          </w:divBdr>
        </w:div>
        <w:div w:id="1678994718">
          <w:marLeft w:val="0"/>
          <w:marRight w:val="0"/>
          <w:marTop w:val="0"/>
          <w:marBottom w:val="0"/>
          <w:divBdr>
            <w:top w:val="none" w:sz="0" w:space="0" w:color="auto"/>
            <w:left w:val="none" w:sz="0" w:space="0" w:color="auto"/>
            <w:bottom w:val="none" w:sz="0" w:space="0" w:color="auto"/>
            <w:right w:val="none" w:sz="0" w:space="0" w:color="auto"/>
          </w:divBdr>
        </w:div>
        <w:div w:id="944387381">
          <w:marLeft w:val="0"/>
          <w:marRight w:val="0"/>
          <w:marTop w:val="0"/>
          <w:marBottom w:val="0"/>
          <w:divBdr>
            <w:top w:val="none" w:sz="0" w:space="0" w:color="auto"/>
            <w:left w:val="none" w:sz="0" w:space="0" w:color="auto"/>
            <w:bottom w:val="none" w:sz="0" w:space="0" w:color="auto"/>
            <w:right w:val="none" w:sz="0" w:space="0" w:color="auto"/>
          </w:divBdr>
        </w:div>
        <w:div w:id="1445344906">
          <w:marLeft w:val="0"/>
          <w:marRight w:val="0"/>
          <w:marTop w:val="0"/>
          <w:marBottom w:val="0"/>
          <w:divBdr>
            <w:top w:val="none" w:sz="0" w:space="0" w:color="auto"/>
            <w:left w:val="none" w:sz="0" w:space="0" w:color="auto"/>
            <w:bottom w:val="none" w:sz="0" w:space="0" w:color="auto"/>
            <w:right w:val="none" w:sz="0" w:space="0" w:color="auto"/>
          </w:divBdr>
        </w:div>
        <w:div w:id="1807769721">
          <w:marLeft w:val="0"/>
          <w:marRight w:val="0"/>
          <w:marTop w:val="0"/>
          <w:marBottom w:val="0"/>
          <w:divBdr>
            <w:top w:val="none" w:sz="0" w:space="0" w:color="auto"/>
            <w:left w:val="none" w:sz="0" w:space="0" w:color="auto"/>
            <w:bottom w:val="none" w:sz="0" w:space="0" w:color="auto"/>
            <w:right w:val="none" w:sz="0" w:space="0" w:color="auto"/>
          </w:divBdr>
        </w:div>
        <w:div w:id="698626837">
          <w:marLeft w:val="0"/>
          <w:marRight w:val="0"/>
          <w:marTop w:val="0"/>
          <w:marBottom w:val="0"/>
          <w:divBdr>
            <w:top w:val="none" w:sz="0" w:space="0" w:color="auto"/>
            <w:left w:val="none" w:sz="0" w:space="0" w:color="auto"/>
            <w:bottom w:val="none" w:sz="0" w:space="0" w:color="auto"/>
            <w:right w:val="none" w:sz="0" w:space="0" w:color="auto"/>
          </w:divBdr>
        </w:div>
        <w:div w:id="1092436782">
          <w:marLeft w:val="0"/>
          <w:marRight w:val="0"/>
          <w:marTop w:val="0"/>
          <w:marBottom w:val="0"/>
          <w:divBdr>
            <w:top w:val="none" w:sz="0" w:space="0" w:color="auto"/>
            <w:left w:val="none" w:sz="0" w:space="0" w:color="auto"/>
            <w:bottom w:val="none" w:sz="0" w:space="0" w:color="auto"/>
            <w:right w:val="none" w:sz="0" w:space="0" w:color="auto"/>
          </w:divBdr>
        </w:div>
        <w:div w:id="1445734303">
          <w:marLeft w:val="0"/>
          <w:marRight w:val="0"/>
          <w:marTop w:val="0"/>
          <w:marBottom w:val="0"/>
          <w:divBdr>
            <w:top w:val="none" w:sz="0" w:space="0" w:color="auto"/>
            <w:left w:val="none" w:sz="0" w:space="0" w:color="auto"/>
            <w:bottom w:val="none" w:sz="0" w:space="0" w:color="auto"/>
            <w:right w:val="none" w:sz="0" w:space="0" w:color="auto"/>
          </w:divBdr>
        </w:div>
        <w:div w:id="292949046">
          <w:marLeft w:val="0"/>
          <w:marRight w:val="0"/>
          <w:marTop w:val="0"/>
          <w:marBottom w:val="0"/>
          <w:divBdr>
            <w:top w:val="none" w:sz="0" w:space="0" w:color="auto"/>
            <w:left w:val="none" w:sz="0" w:space="0" w:color="auto"/>
            <w:bottom w:val="none" w:sz="0" w:space="0" w:color="auto"/>
            <w:right w:val="none" w:sz="0" w:space="0" w:color="auto"/>
          </w:divBdr>
        </w:div>
        <w:div w:id="2125073654">
          <w:marLeft w:val="0"/>
          <w:marRight w:val="0"/>
          <w:marTop w:val="0"/>
          <w:marBottom w:val="0"/>
          <w:divBdr>
            <w:top w:val="none" w:sz="0" w:space="0" w:color="auto"/>
            <w:left w:val="none" w:sz="0" w:space="0" w:color="auto"/>
            <w:bottom w:val="none" w:sz="0" w:space="0" w:color="auto"/>
            <w:right w:val="none" w:sz="0" w:space="0" w:color="auto"/>
          </w:divBdr>
        </w:div>
        <w:div w:id="939605594">
          <w:marLeft w:val="0"/>
          <w:marRight w:val="0"/>
          <w:marTop w:val="0"/>
          <w:marBottom w:val="0"/>
          <w:divBdr>
            <w:top w:val="none" w:sz="0" w:space="0" w:color="auto"/>
            <w:left w:val="none" w:sz="0" w:space="0" w:color="auto"/>
            <w:bottom w:val="none" w:sz="0" w:space="0" w:color="auto"/>
            <w:right w:val="none" w:sz="0" w:space="0" w:color="auto"/>
          </w:divBdr>
        </w:div>
        <w:div w:id="396706610">
          <w:marLeft w:val="0"/>
          <w:marRight w:val="0"/>
          <w:marTop w:val="0"/>
          <w:marBottom w:val="0"/>
          <w:divBdr>
            <w:top w:val="none" w:sz="0" w:space="0" w:color="auto"/>
            <w:left w:val="none" w:sz="0" w:space="0" w:color="auto"/>
            <w:bottom w:val="none" w:sz="0" w:space="0" w:color="auto"/>
            <w:right w:val="none" w:sz="0" w:space="0" w:color="auto"/>
          </w:divBdr>
        </w:div>
        <w:div w:id="59250761">
          <w:marLeft w:val="0"/>
          <w:marRight w:val="0"/>
          <w:marTop w:val="0"/>
          <w:marBottom w:val="0"/>
          <w:divBdr>
            <w:top w:val="none" w:sz="0" w:space="0" w:color="auto"/>
            <w:left w:val="none" w:sz="0" w:space="0" w:color="auto"/>
            <w:bottom w:val="none" w:sz="0" w:space="0" w:color="auto"/>
            <w:right w:val="none" w:sz="0" w:space="0" w:color="auto"/>
          </w:divBdr>
        </w:div>
      </w:divsChild>
    </w:div>
    <w:div w:id="1519468755">
      <w:bodyDiv w:val="1"/>
      <w:marLeft w:val="0"/>
      <w:marRight w:val="0"/>
      <w:marTop w:val="0"/>
      <w:marBottom w:val="0"/>
      <w:divBdr>
        <w:top w:val="none" w:sz="0" w:space="0" w:color="auto"/>
        <w:left w:val="none" w:sz="0" w:space="0" w:color="auto"/>
        <w:bottom w:val="none" w:sz="0" w:space="0" w:color="auto"/>
        <w:right w:val="none" w:sz="0" w:space="0" w:color="auto"/>
      </w:divBdr>
    </w:div>
    <w:div w:id="1680543540">
      <w:bodyDiv w:val="1"/>
      <w:marLeft w:val="0"/>
      <w:marRight w:val="0"/>
      <w:marTop w:val="0"/>
      <w:marBottom w:val="0"/>
      <w:divBdr>
        <w:top w:val="none" w:sz="0" w:space="0" w:color="auto"/>
        <w:left w:val="none" w:sz="0" w:space="0" w:color="auto"/>
        <w:bottom w:val="none" w:sz="0" w:space="0" w:color="auto"/>
        <w:right w:val="none" w:sz="0" w:space="0" w:color="auto"/>
      </w:divBdr>
      <w:divsChild>
        <w:div w:id="2082285315">
          <w:marLeft w:val="3000"/>
          <w:marRight w:val="4050"/>
          <w:marTop w:val="750"/>
          <w:marBottom w:val="0"/>
          <w:divBdr>
            <w:top w:val="none" w:sz="0" w:space="0" w:color="auto"/>
            <w:left w:val="dotted" w:sz="6" w:space="8" w:color="949494"/>
            <w:bottom w:val="dotted" w:sz="6" w:space="0" w:color="949494"/>
            <w:right w:val="dotted" w:sz="6" w:space="8" w:color="949494"/>
          </w:divBdr>
          <w:divsChild>
            <w:div w:id="1045714963">
              <w:marLeft w:val="0"/>
              <w:marRight w:val="0"/>
              <w:marTop w:val="0"/>
              <w:marBottom w:val="0"/>
              <w:divBdr>
                <w:top w:val="none" w:sz="0" w:space="0" w:color="auto"/>
                <w:left w:val="none" w:sz="0" w:space="0" w:color="auto"/>
                <w:bottom w:val="none" w:sz="0" w:space="0" w:color="auto"/>
                <w:right w:val="none" w:sz="0" w:space="0" w:color="auto"/>
              </w:divBdr>
            </w:div>
          </w:divsChild>
        </w:div>
        <w:div w:id="853111402">
          <w:marLeft w:val="0"/>
          <w:marRight w:val="0"/>
          <w:marTop w:val="750"/>
          <w:marBottom w:val="0"/>
          <w:divBdr>
            <w:top w:val="none" w:sz="0" w:space="0" w:color="auto"/>
            <w:left w:val="none" w:sz="0" w:space="0" w:color="auto"/>
            <w:bottom w:val="none" w:sz="0" w:space="0" w:color="auto"/>
            <w:right w:val="none" w:sz="0" w:space="0" w:color="auto"/>
          </w:divBdr>
          <w:divsChild>
            <w:div w:id="239609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s://github.com/weitechen/anafora" TargetMode="External"/><Relationship Id="rId18" Type="http://schemas.openxmlformats.org/officeDocument/2006/relationships/image" Target="media/image6.png"/><Relationship Id="rId3" Type="http://schemas.openxmlformats.org/officeDocument/2006/relationships/styles" Target="styles.xml"/><Relationship Id="rId21" Type="http://schemas.openxmlformats.org/officeDocument/2006/relationships/header" Target="header2.xml"/><Relationship Id="rId7" Type="http://schemas.openxmlformats.org/officeDocument/2006/relationships/footnotes" Target="footnotes.xml"/><Relationship Id="rId12" Type="http://schemas.openxmlformats.org/officeDocument/2006/relationships/hyperlink" Target="https://www.practicalradonc.org/article/S1879-8500(19)30232-2/fulltext" TargetMode="External"/><Relationship Id="rId17" Type="http://schemas.openxmlformats.org/officeDocument/2006/relationships/image" Target="media/image5.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header" Target="header1.xml"/><Relationship Id="rId29" Type="http://schemas.microsoft.com/office/2016/09/relationships/commentsIds" Target="commentsIds.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datadictionary.naaccr.org/?c=10" TargetMode="External"/><Relationship Id="rId24"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3.png"/><Relationship Id="rId23" Type="http://schemas.openxmlformats.org/officeDocument/2006/relationships/footer" Target="footer2.xml"/><Relationship Id="rId28" Type="http://schemas.microsoft.com/office/2011/relationships/commentsExtended" Target="commentsExtended.xml"/><Relationship Id="rId10" Type="http://schemas.openxmlformats.org/officeDocument/2006/relationships/image" Target="media/image1.png"/><Relationship Id="rId19" Type="http://schemas.openxmlformats.org/officeDocument/2006/relationships/image" Target="media/image7.png"/><Relationship Id="rId4" Type="http://schemas.microsoft.com/office/2007/relationships/stylesWithEffects" Target="stylesWithEffects.xml"/><Relationship Id="rId9" Type="http://schemas.openxmlformats.org/officeDocument/2006/relationships/comments" Target="comments.xml"/><Relationship Id="rId14" Type="http://schemas.openxmlformats.org/officeDocument/2006/relationships/image" Target="media/image2.png"/><Relationship Id="rId22" Type="http://schemas.openxmlformats.org/officeDocument/2006/relationships/footer" Target="footer1.xml"/><Relationship Id="rId27"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2945D96-0D8F-46F9-B5E2-4C7672E5EA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687</TotalTime>
  <Pages>46</Pages>
  <Words>11129</Words>
  <Characters>63438</Characters>
  <Application>Microsoft Office Word</Application>
  <DocSecurity>0</DocSecurity>
  <Lines>528</Lines>
  <Paragraphs>148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74419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Bitterman, Danielle</dc:creator>
  <cp:lastModifiedBy>Bitterman, Danielle</cp:lastModifiedBy>
  <cp:revision>7</cp:revision>
  <dcterms:created xsi:type="dcterms:W3CDTF">2019-12-11T00:06:00Z</dcterms:created>
  <dcterms:modified xsi:type="dcterms:W3CDTF">2020-02-06T21:55:00Z</dcterms:modified>
</cp:coreProperties>
</file>